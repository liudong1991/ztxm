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gif" ContentType="image/gi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rFonts w:hint="eastAsia" w:eastAsia="宋体"/>
          <w:b/>
          <w:sz w:val="48"/>
          <w:szCs w:val="48"/>
          <w:lang w:val="en-US" w:eastAsia="zh-CN"/>
        </w:rPr>
      </w:pPr>
    </w:p>
    <w:p>
      <w:pPr>
        <w:spacing w:line="360" w:lineRule="auto"/>
        <w:rPr>
          <w:b/>
          <w:sz w:val="48"/>
          <w:szCs w:val="48"/>
        </w:rPr>
      </w:pPr>
    </w:p>
    <w:p>
      <w:pPr>
        <w:spacing w:line="360" w:lineRule="auto"/>
        <w:rPr>
          <w:b/>
          <w:sz w:val="48"/>
          <w:szCs w:val="48"/>
        </w:rPr>
      </w:pPr>
    </w:p>
    <w:p>
      <w:pPr>
        <w:spacing w:line="360" w:lineRule="auto"/>
        <w:rPr>
          <w:b/>
          <w:sz w:val="48"/>
          <w:szCs w:val="48"/>
        </w:rPr>
      </w:pPr>
    </w:p>
    <w:p>
      <w:pPr>
        <w:spacing w:line="360" w:lineRule="auto"/>
        <w:rPr>
          <w:rFonts w:ascii="宋体" w:hAnsi="宋体"/>
          <w:color w:val="000000"/>
          <w:sz w:val="24"/>
        </w:rPr>
      </w:pPr>
    </w:p>
    <w:p>
      <w:pPr>
        <w:spacing w:line="360" w:lineRule="auto"/>
        <w:rPr>
          <w:rFonts w:ascii="宋体" w:hAnsi="宋体"/>
        </w:rPr>
      </w:pPr>
    </w:p>
    <w:p>
      <w:pPr>
        <w:spacing w:line="360" w:lineRule="auto"/>
        <w:rPr>
          <w:rFonts w:ascii="宋体" w:hAnsi="宋体"/>
        </w:rPr>
      </w:pPr>
    </w:p>
    <w:p>
      <w:pPr>
        <w:spacing w:line="360" w:lineRule="auto"/>
        <w:rPr>
          <w:rFonts w:ascii="宋体" w:hAnsi="宋体"/>
        </w:rPr>
      </w:pPr>
      <w:r>
        <w:rPr>
          <w:rFonts w:ascii="宋体" w:hAnsi="宋体"/>
        </w:rPr>
        <w:pict>
          <v:shape id="WordArt 2" o:spid="_x0000_s1026" o:spt="202" type="#_x0000_t202" style="position:absolute;left:0pt;margin-left:68.3pt;margin-top:18.75pt;height:96.75pt;width:399.5pt;mso-wrap-distance-bottom:0pt;mso-wrap-distance-left:9pt;mso-wrap-distance-right:9pt;mso-wrap-distance-top:0pt;z-index:251660288;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">
            <v:path/>
            <v:fill on="f" focussize="0,0"/>
            <v:stroke on="f" joinstyle="miter"/>
            <v:imagedata o:title=""/>
            <o:lock v:ext="edit"/>
            <v:textbox style="mso-fit-shape-to-text:t;">
              <w:txbxContent>
                <w:p>
                  <w:pPr>
                    <w:pStyle w:val="23"/>
                    <w:spacing w:before="0" w:beforeAutospacing="0" w:after="0" w:afterAutospacing="0"/>
                    <w:jc w:val="right"/>
                  </w:pPr>
                  <w:r>
                    <w:rPr>
                      <w:rFonts w:hint="eastAsia" w:ascii="黑体" w:hAnsi="黑体" w:eastAsia="黑体"/>
                      <w:color w:val="000000"/>
                      <w:sz w:val="64"/>
                      <w:szCs w:val="64"/>
                    </w:rPr>
                    <w:t>边坡无线监测预警系统需求说明书</w:t>
                  </w:r>
                </w:p>
              </w:txbxContent>
            </v:textbox>
            <w10:wrap type="square"/>
          </v:shape>
        </w:pict>
      </w:r>
    </w:p>
    <w:p>
      <w:pPr>
        <w:spacing w:line="360" w:lineRule="auto"/>
        <w:rPr>
          <w:rFonts w:ascii="宋体" w:hAnsi="宋体"/>
        </w:rPr>
      </w:pPr>
      <w:r>
        <w:rPr>
          <w:rFonts w:hint="eastAsia" w:ascii="宋体" w:hAnsi="宋体"/>
        </w:rPr>
        <w:drawing>
          <wp:anchor distT="0" distB="0" distL="114300" distR="114300" simplePos="0" relativeHeight="251657216" behindDoc="0" locked="0" layoutInCell="1" allowOverlap="0">
            <wp:simplePos x="0" y="0"/>
            <wp:positionH relativeFrom="column">
              <wp:posOffset>-114300</wp:posOffset>
            </wp:positionH>
            <wp:positionV relativeFrom="paragraph">
              <wp:posOffset>330200</wp:posOffset>
            </wp:positionV>
            <wp:extent cx="800100" cy="4853940"/>
            <wp:effectExtent l="19050" t="0" r="0" b="0"/>
            <wp:wrapSquare wrapText="bothSides"/>
            <wp:docPr id="6" name="图片 5" descr="e3 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e3 pic1"/>
                    <pic:cNvPicPr>
                      <a:picLocks noChangeAspect="1" noChangeArrowheads="1"/>
                    </pic:cNvPicPr>
                  </pic:nvPicPr>
                  <pic:blipFill>
                    <a:blip r:embed="rId6" cstate="print"/>
                    <a:srcRect/>
                    <a:stretch>
                      <a:fillRect/>
                    </a:stretch>
                  </pic:blipFill>
                  <pic:spPr>
                    <a:xfrm>
                      <a:off x="0" y="0"/>
                      <a:ext cx="800100" cy="4853940"/>
                    </a:xfrm>
                    <a:prstGeom prst="rect">
                      <a:avLst/>
                    </a:prstGeom>
                    <a:noFill/>
                    <a:ln w="9525">
                      <a:noFill/>
                      <a:miter lim="800000"/>
                      <a:headEnd/>
                      <a:tailEnd/>
                    </a:ln>
                  </pic:spPr>
                </pic:pic>
              </a:graphicData>
            </a:graphic>
          </wp:anchor>
        </w:drawing>
      </w:r>
    </w:p>
    <w:p>
      <w:pPr>
        <w:spacing w:line="360" w:lineRule="auto"/>
        <w:rPr>
          <w:rFonts w:ascii="宋体" w:hAnsi="宋体"/>
        </w:rPr>
      </w:pPr>
    </w:p>
    <w:p>
      <w:pPr>
        <w:spacing w:line="360" w:lineRule="auto"/>
        <w:rPr>
          <w:rFonts w:ascii="宋体" w:hAnsi="宋体"/>
        </w:rPr>
      </w:pPr>
    </w:p>
    <w:p>
      <w:pPr>
        <w:spacing w:line="360" w:lineRule="auto"/>
        <w:rPr>
          <w:rFonts w:ascii="宋体" w:hAnsi="宋体"/>
        </w:rPr>
      </w:pPr>
    </w:p>
    <w:p>
      <w:pPr>
        <w:spacing w:line="360" w:lineRule="auto"/>
        <w:rPr>
          <w:rFonts w:ascii="宋体" w:hAnsi="宋体"/>
        </w:rPr>
      </w:pPr>
    </w:p>
    <w:p>
      <w:pPr>
        <w:spacing w:line="360" w:lineRule="auto"/>
        <w:jc w:val="center"/>
        <w:rPr>
          <w:rFonts w:ascii="宋体" w:hAnsi="宋体"/>
          <w:b/>
          <w:sz w:val="36"/>
          <w:szCs w:val="36"/>
        </w:rPr>
      </w:pPr>
    </w:p>
    <w:p>
      <w:pPr>
        <w:spacing w:line="360" w:lineRule="auto"/>
        <w:jc w:val="center"/>
        <w:rPr>
          <w:rFonts w:ascii="宋体" w:hAnsi="宋体"/>
          <w:sz w:val="44"/>
          <w:szCs w:val="44"/>
        </w:rPr>
      </w:pPr>
    </w:p>
    <w:p>
      <w:pPr>
        <w:spacing w:line="360" w:lineRule="auto"/>
        <w:rPr>
          <w:rFonts w:ascii="宋体" w:hAnsi="宋体"/>
        </w:rPr>
      </w:pPr>
    </w:p>
    <w:p>
      <w:pPr>
        <w:spacing w:line="360" w:lineRule="auto"/>
        <w:rPr>
          <w:rFonts w:ascii="宋体" w:hAnsi="宋体"/>
        </w:rPr>
      </w:pPr>
    </w:p>
    <w:p>
      <w:pPr>
        <w:spacing w:line="360" w:lineRule="auto"/>
        <w:rPr>
          <w:rFonts w:ascii="宋体" w:hAnsi="宋体"/>
        </w:rPr>
      </w:pPr>
    </w:p>
    <w:p>
      <w:pPr>
        <w:spacing w:line="360" w:lineRule="auto"/>
        <w:jc w:val="right"/>
        <w:rPr>
          <w:rFonts w:ascii="宋体" w:hAnsi="宋体"/>
          <w:b/>
          <w:sz w:val="28"/>
          <w:szCs w:val="28"/>
        </w:rPr>
      </w:pPr>
    </w:p>
    <w:p>
      <w:pPr>
        <w:spacing w:line="360" w:lineRule="auto"/>
        <w:ind w:firstLine="2811" w:firstLineChars="1000"/>
        <w:jc w:val="right"/>
        <w:rPr>
          <w:rFonts w:ascii="宋体" w:hAnsi="宋体"/>
          <w:b/>
          <w:sz w:val="28"/>
          <w:szCs w:val="28"/>
        </w:rPr>
      </w:pPr>
      <w:r>
        <w:rPr>
          <w:rFonts w:hint="eastAsia" w:ascii="宋体" w:hAnsi="宋体"/>
          <w:b/>
          <w:sz w:val="28"/>
          <w:szCs w:val="28"/>
        </w:rPr>
        <w:t>2016年11月</w:t>
      </w:r>
    </w:p>
    <w:p>
      <w:pPr>
        <w:spacing w:line="360" w:lineRule="auto"/>
        <w:rPr>
          <w:b/>
          <w:sz w:val="48"/>
          <w:szCs w:val="48"/>
        </w:rPr>
      </w:pPr>
    </w:p>
    <w:p/>
    <w:p/>
    <w:p/>
    <w:p/>
    <w:p/>
    <w:p>
      <w:pPr>
        <w:rPr>
          <w:rFonts w:ascii="宋体" w:hAnsi="宋体"/>
          <w:szCs w:val="21"/>
        </w:rPr>
      </w:pPr>
    </w:p>
    <w:tbl>
      <w:tblPr>
        <w:tblStyle w:val="28"/>
        <w:tblW w:w="8341"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
        <w:gridCol w:w="1446"/>
        <w:gridCol w:w="1003"/>
        <w:gridCol w:w="1026"/>
        <w:gridCol w:w="39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trPr>
        <w:tc>
          <w:tcPr>
            <w:tcW w:w="8341" w:type="dxa"/>
            <w:gridSpan w:val="5"/>
            <w:vAlign w:val="center"/>
          </w:tcPr>
          <w:p>
            <w:pPr>
              <w:jc w:val="center"/>
              <w:rPr>
                <w:rFonts w:ascii="宋体" w:hAnsi="宋体"/>
                <w:b/>
                <w:sz w:val="24"/>
              </w:rPr>
            </w:pPr>
            <w:r>
              <w:rPr>
                <w:rFonts w:hint="eastAsia" w:ascii="宋体" w:hAnsi="宋体"/>
                <w:b/>
                <w:sz w:val="24"/>
              </w:rPr>
              <w:t>项目版本历史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trPr>
        <w:tc>
          <w:tcPr>
            <w:tcW w:w="900" w:type="dxa"/>
            <w:vAlign w:val="center"/>
          </w:tcPr>
          <w:p>
            <w:pPr>
              <w:jc w:val="center"/>
              <w:rPr>
                <w:rFonts w:ascii="宋体" w:hAnsi="宋体"/>
                <w:szCs w:val="21"/>
              </w:rPr>
            </w:pPr>
            <w:r>
              <w:rPr>
                <w:rFonts w:hint="eastAsia" w:ascii="宋体" w:hAnsi="宋体"/>
                <w:szCs w:val="21"/>
              </w:rPr>
              <w:t>版本号</w:t>
            </w:r>
          </w:p>
        </w:tc>
        <w:tc>
          <w:tcPr>
            <w:tcW w:w="1446" w:type="dxa"/>
            <w:vAlign w:val="center"/>
          </w:tcPr>
          <w:p>
            <w:pPr>
              <w:jc w:val="center"/>
              <w:rPr>
                <w:rFonts w:ascii="宋体" w:hAnsi="宋体"/>
                <w:szCs w:val="21"/>
              </w:rPr>
            </w:pPr>
            <w:r>
              <w:rPr>
                <w:rFonts w:hint="eastAsia" w:ascii="宋体" w:hAnsi="宋体"/>
                <w:szCs w:val="21"/>
              </w:rPr>
              <w:t>日期</w:t>
            </w:r>
          </w:p>
        </w:tc>
        <w:tc>
          <w:tcPr>
            <w:tcW w:w="1003" w:type="dxa"/>
            <w:vAlign w:val="center"/>
          </w:tcPr>
          <w:p>
            <w:pPr>
              <w:jc w:val="center"/>
              <w:rPr>
                <w:rFonts w:ascii="宋体" w:hAnsi="宋体"/>
                <w:szCs w:val="21"/>
              </w:rPr>
            </w:pPr>
            <w:r>
              <w:rPr>
                <w:rFonts w:hint="eastAsia" w:ascii="宋体" w:hAnsi="宋体"/>
                <w:szCs w:val="21"/>
              </w:rPr>
              <w:t>A/M/D</w:t>
            </w:r>
          </w:p>
        </w:tc>
        <w:tc>
          <w:tcPr>
            <w:tcW w:w="1026" w:type="dxa"/>
            <w:vAlign w:val="center"/>
          </w:tcPr>
          <w:p>
            <w:pPr>
              <w:jc w:val="center"/>
              <w:rPr>
                <w:rFonts w:ascii="宋体" w:hAnsi="宋体"/>
                <w:szCs w:val="21"/>
              </w:rPr>
            </w:pPr>
            <w:r>
              <w:rPr>
                <w:rFonts w:hint="eastAsia" w:ascii="宋体" w:hAnsi="宋体"/>
                <w:szCs w:val="21"/>
              </w:rPr>
              <w:t>修订者</w:t>
            </w:r>
          </w:p>
        </w:tc>
        <w:tc>
          <w:tcPr>
            <w:tcW w:w="3966" w:type="dxa"/>
            <w:vAlign w:val="center"/>
          </w:tcPr>
          <w:p>
            <w:pPr>
              <w:jc w:val="center"/>
              <w:rPr>
                <w:rFonts w:ascii="宋体" w:hAnsi="宋体"/>
                <w:szCs w:val="21"/>
              </w:rPr>
            </w:pPr>
            <w:r>
              <w:rPr>
                <w:rFonts w:hint="eastAsia" w:ascii="宋体" w:hAnsi="宋体"/>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trPr>
        <w:tc>
          <w:tcPr>
            <w:tcW w:w="900" w:type="dxa"/>
            <w:vAlign w:val="center"/>
          </w:tcPr>
          <w:p>
            <w:pPr>
              <w:rPr>
                <w:rFonts w:ascii="宋体" w:hAnsi="宋体"/>
                <w:szCs w:val="21"/>
              </w:rPr>
            </w:pPr>
            <w:r>
              <w:rPr>
                <w:rFonts w:hint="eastAsia" w:ascii="宋体" w:hAnsi="宋体"/>
                <w:szCs w:val="21"/>
              </w:rPr>
              <w:t>V1.0</w:t>
            </w:r>
          </w:p>
        </w:tc>
        <w:tc>
          <w:tcPr>
            <w:tcW w:w="1446" w:type="dxa"/>
            <w:vAlign w:val="center"/>
          </w:tcPr>
          <w:p>
            <w:pPr>
              <w:spacing w:line="360" w:lineRule="auto"/>
              <w:rPr>
                <w:rFonts w:ascii="宋体" w:hAnsi="宋体"/>
                <w:color w:val="000000"/>
                <w:szCs w:val="21"/>
              </w:rPr>
            </w:pPr>
            <w:r>
              <w:rPr>
                <w:rFonts w:ascii="宋体" w:hAnsi="宋体"/>
                <w:color w:val="000000"/>
                <w:szCs w:val="21"/>
              </w:rPr>
              <w:t>201</w:t>
            </w:r>
            <w:r>
              <w:rPr>
                <w:rFonts w:hint="eastAsia" w:ascii="宋体" w:hAnsi="宋体"/>
                <w:color w:val="000000"/>
                <w:szCs w:val="21"/>
              </w:rPr>
              <w:t>6</w:t>
            </w:r>
            <w:r>
              <w:rPr>
                <w:rFonts w:ascii="宋体" w:hAnsi="宋体"/>
                <w:color w:val="000000"/>
                <w:szCs w:val="21"/>
              </w:rPr>
              <w:t>/11/</w:t>
            </w:r>
            <w:r>
              <w:rPr>
                <w:rFonts w:hint="eastAsia" w:ascii="宋体" w:hAnsi="宋体"/>
                <w:color w:val="000000"/>
                <w:szCs w:val="21"/>
              </w:rPr>
              <w:t>21</w:t>
            </w:r>
          </w:p>
        </w:tc>
        <w:tc>
          <w:tcPr>
            <w:tcW w:w="1003" w:type="dxa"/>
            <w:vAlign w:val="center"/>
          </w:tcPr>
          <w:p>
            <w:pPr>
              <w:rPr>
                <w:rFonts w:ascii="宋体" w:hAnsi="宋体"/>
                <w:color w:val="000000"/>
                <w:szCs w:val="21"/>
              </w:rPr>
            </w:pPr>
            <w:r>
              <w:rPr>
                <w:rFonts w:hint="eastAsia" w:ascii="宋体" w:hAnsi="宋体"/>
                <w:color w:val="000000"/>
                <w:szCs w:val="21"/>
              </w:rPr>
              <w:t>A</w:t>
            </w:r>
          </w:p>
        </w:tc>
        <w:tc>
          <w:tcPr>
            <w:tcW w:w="1026" w:type="dxa"/>
            <w:vAlign w:val="center"/>
          </w:tcPr>
          <w:p>
            <w:pPr>
              <w:spacing w:line="360" w:lineRule="auto"/>
              <w:rPr>
                <w:rFonts w:ascii="宋体" w:hAnsi="宋体"/>
                <w:color w:val="000000"/>
                <w:szCs w:val="21"/>
              </w:rPr>
            </w:pPr>
            <w:r>
              <w:rPr>
                <w:rFonts w:hint="eastAsia" w:ascii="宋体" w:hAnsi="宋体"/>
                <w:color w:val="000000"/>
                <w:szCs w:val="21"/>
              </w:rPr>
              <w:t>刘斌</w:t>
            </w:r>
          </w:p>
        </w:tc>
        <w:tc>
          <w:tcPr>
            <w:tcW w:w="3966" w:type="dxa"/>
            <w:vAlign w:val="center"/>
          </w:tcPr>
          <w:p>
            <w:pPr>
              <w:spacing w:line="360" w:lineRule="auto"/>
              <w:rPr>
                <w:rFonts w:ascii="宋体" w:hAnsi="宋体"/>
                <w:color w:val="000000"/>
                <w:szCs w:val="21"/>
              </w:rPr>
            </w:pPr>
            <w:r>
              <w:rPr>
                <w:rFonts w:hint="eastAsia" w:ascii="宋体" w:hAnsi="宋体"/>
                <w:color w:val="000000"/>
                <w:szCs w:val="21"/>
              </w:rPr>
              <w:t>建立初始版本，用于需求分析与开发参考。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trPr>
        <w:tc>
          <w:tcPr>
            <w:tcW w:w="900" w:type="dxa"/>
            <w:vAlign w:val="center"/>
          </w:tcPr>
          <w:p>
            <w:pPr>
              <w:rPr>
                <w:rFonts w:ascii="宋体" w:hAnsi="宋体"/>
                <w:szCs w:val="21"/>
              </w:rPr>
            </w:pPr>
            <w:r>
              <w:rPr>
                <w:rFonts w:hint="eastAsia" w:ascii="宋体" w:hAnsi="宋体"/>
                <w:szCs w:val="21"/>
              </w:rPr>
              <w:t>V1.0</w:t>
            </w:r>
          </w:p>
        </w:tc>
        <w:tc>
          <w:tcPr>
            <w:tcW w:w="1446" w:type="dxa"/>
            <w:vAlign w:val="center"/>
          </w:tcPr>
          <w:p>
            <w:pPr>
              <w:spacing w:line="360" w:lineRule="auto"/>
              <w:rPr>
                <w:rFonts w:ascii="宋体" w:hAnsi="宋体"/>
                <w:color w:val="000000"/>
                <w:szCs w:val="21"/>
              </w:rPr>
            </w:pPr>
            <w:r>
              <w:rPr>
                <w:rFonts w:ascii="宋体" w:hAnsi="宋体"/>
                <w:color w:val="000000"/>
                <w:szCs w:val="21"/>
              </w:rPr>
              <w:t>201</w:t>
            </w:r>
            <w:r>
              <w:rPr>
                <w:rFonts w:hint="eastAsia" w:ascii="宋体" w:hAnsi="宋体"/>
                <w:color w:val="000000"/>
                <w:szCs w:val="21"/>
              </w:rPr>
              <w:t>6</w:t>
            </w:r>
            <w:r>
              <w:rPr>
                <w:rFonts w:ascii="宋体" w:hAnsi="宋体"/>
                <w:color w:val="000000"/>
                <w:szCs w:val="21"/>
              </w:rPr>
              <w:t>/11/</w:t>
            </w:r>
            <w:r>
              <w:rPr>
                <w:rFonts w:hint="eastAsia" w:ascii="宋体" w:hAnsi="宋体"/>
                <w:color w:val="000000"/>
                <w:szCs w:val="21"/>
              </w:rPr>
              <w:t>28</w:t>
            </w:r>
          </w:p>
        </w:tc>
        <w:tc>
          <w:tcPr>
            <w:tcW w:w="1003" w:type="dxa"/>
            <w:vAlign w:val="center"/>
          </w:tcPr>
          <w:p>
            <w:pPr>
              <w:rPr>
                <w:rFonts w:ascii="宋体" w:hAnsi="宋体"/>
                <w:color w:val="000000"/>
                <w:szCs w:val="21"/>
              </w:rPr>
            </w:pPr>
            <w:r>
              <w:rPr>
                <w:rFonts w:hint="eastAsia" w:ascii="宋体" w:hAnsi="宋体"/>
                <w:color w:val="000000"/>
                <w:szCs w:val="21"/>
              </w:rPr>
              <w:t>M</w:t>
            </w:r>
          </w:p>
        </w:tc>
        <w:tc>
          <w:tcPr>
            <w:tcW w:w="1026" w:type="dxa"/>
            <w:vAlign w:val="center"/>
          </w:tcPr>
          <w:p>
            <w:pPr>
              <w:spacing w:line="360" w:lineRule="auto"/>
              <w:rPr>
                <w:rFonts w:ascii="宋体" w:hAnsi="宋体"/>
                <w:color w:val="000000"/>
                <w:szCs w:val="21"/>
              </w:rPr>
            </w:pPr>
            <w:r>
              <w:rPr>
                <w:rFonts w:hint="eastAsia" w:ascii="宋体" w:hAnsi="宋体"/>
                <w:color w:val="000000"/>
                <w:szCs w:val="21"/>
              </w:rPr>
              <w:t>刘斌</w:t>
            </w:r>
          </w:p>
        </w:tc>
        <w:tc>
          <w:tcPr>
            <w:tcW w:w="3966" w:type="dxa"/>
            <w:vAlign w:val="center"/>
          </w:tcPr>
          <w:p>
            <w:pPr>
              <w:spacing w:line="360" w:lineRule="auto"/>
              <w:rPr>
                <w:rFonts w:ascii="宋体" w:hAnsi="宋体"/>
                <w:color w:val="000000"/>
                <w:szCs w:val="21"/>
              </w:rPr>
            </w:pPr>
            <w:r>
              <w:rPr>
                <w:rFonts w:hint="eastAsia" w:ascii="宋体" w:hAnsi="宋体"/>
                <w:color w:val="000000"/>
                <w:szCs w:val="21"/>
              </w:rPr>
              <w:t>根据讨论反馈，完善文档。增加3.7</w:t>
            </w:r>
            <w:r>
              <w:rPr>
                <w:rFonts w:hint="eastAsia" w:ascii="宋体" w:hAnsi="宋体"/>
                <w:color w:val="000000"/>
                <w:szCs w:val="21"/>
              </w:rPr>
              <w:tab/>
            </w:r>
            <w:r>
              <w:rPr>
                <w:rFonts w:hint="eastAsia" w:ascii="宋体" w:hAnsi="宋体"/>
                <w:color w:val="000000"/>
                <w:szCs w:val="21"/>
              </w:rPr>
              <w:t>GPS数据采集流程等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trPr>
        <w:tc>
          <w:tcPr>
            <w:tcW w:w="900" w:type="dxa"/>
            <w:vAlign w:val="center"/>
          </w:tcPr>
          <w:p>
            <w:pPr>
              <w:rPr>
                <w:rFonts w:ascii="宋体" w:hAnsi="宋体"/>
                <w:szCs w:val="21"/>
              </w:rPr>
            </w:pPr>
            <w:r>
              <w:rPr>
                <w:rFonts w:hint="eastAsia" w:ascii="宋体" w:hAnsi="宋体"/>
                <w:szCs w:val="21"/>
              </w:rPr>
              <w:t>V1.0</w:t>
            </w:r>
          </w:p>
        </w:tc>
        <w:tc>
          <w:tcPr>
            <w:tcW w:w="1446" w:type="dxa"/>
            <w:vAlign w:val="center"/>
          </w:tcPr>
          <w:p>
            <w:pPr>
              <w:spacing w:line="360" w:lineRule="auto"/>
              <w:rPr>
                <w:rFonts w:ascii="宋体" w:hAnsi="宋体"/>
                <w:color w:val="000000"/>
                <w:szCs w:val="21"/>
              </w:rPr>
            </w:pPr>
            <w:r>
              <w:rPr>
                <w:rFonts w:ascii="宋体" w:hAnsi="宋体"/>
                <w:color w:val="000000"/>
                <w:szCs w:val="21"/>
              </w:rPr>
              <w:t>201</w:t>
            </w:r>
            <w:r>
              <w:rPr>
                <w:rFonts w:hint="eastAsia" w:ascii="宋体" w:hAnsi="宋体"/>
                <w:color w:val="000000"/>
                <w:szCs w:val="21"/>
              </w:rPr>
              <w:t>6</w:t>
            </w:r>
            <w:r>
              <w:rPr>
                <w:rFonts w:ascii="宋体" w:hAnsi="宋体"/>
                <w:color w:val="000000"/>
                <w:szCs w:val="21"/>
              </w:rPr>
              <w:t>/11/</w:t>
            </w:r>
            <w:r>
              <w:rPr>
                <w:rFonts w:hint="eastAsia" w:ascii="宋体" w:hAnsi="宋体"/>
                <w:color w:val="000000"/>
                <w:szCs w:val="21"/>
              </w:rPr>
              <w:t>29</w:t>
            </w:r>
          </w:p>
        </w:tc>
        <w:tc>
          <w:tcPr>
            <w:tcW w:w="1003" w:type="dxa"/>
            <w:vAlign w:val="center"/>
          </w:tcPr>
          <w:p>
            <w:pPr>
              <w:rPr>
                <w:rFonts w:ascii="宋体" w:hAnsi="宋体"/>
                <w:color w:val="000000"/>
                <w:szCs w:val="21"/>
              </w:rPr>
            </w:pPr>
            <w:r>
              <w:rPr>
                <w:rFonts w:hint="eastAsia" w:ascii="宋体" w:hAnsi="宋体"/>
                <w:color w:val="000000"/>
                <w:szCs w:val="21"/>
              </w:rPr>
              <w:t>M</w:t>
            </w:r>
          </w:p>
        </w:tc>
        <w:tc>
          <w:tcPr>
            <w:tcW w:w="1026" w:type="dxa"/>
            <w:vAlign w:val="center"/>
          </w:tcPr>
          <w:p>
            <w:pPr>
              <w:spacing w:line="360" w:lineRule="auto"/>
              <w:rPr>
                <w:rFonts w:ascii="宋体" w:hAnsi="宋体"/>
                <w:color w:val="000000"/>
                <w:szCs w:val="21"/>
              </w:rPr>
            </w:pPr>
            <w:r>
              <w:rPr>
                <w:rFonts w:hint="eastAsia" w:ascii="宋体" w:hAnsi="宋体"/>
                <w:color w:val="000000"/>
                <w:szCs w:val="21"/>
              </w:rPr>
              <w:t>朱磊</w:t>
            </w:r>
          </w:p>
        </w:tc>
        <w:tc>
          <w:tcPr>
            <w:tcW w:w="3966" w:type="dxa"/>
            <w:vAlign w:val="center"/>
          </w:tcPr>
          <w:p>
            <w:pPr>
              <w:spacing w:line="360" w:lineRule="auto"/>
              <w:rPr>
                <w:rFonts w:ascii="宋体" w:hAnsi="宋体"/>
                <w:color w:val="000000"/>
                <w:szCs w:val="21"/>
              </w:rPr>
            </w:pPr>
            <w:r>
              <w:rPr>
                <w:rFonts w:hint="eastAsia" w:ascii="宋体" w:hAnsi="宋体"/>
                <w:color w:val="000000"/>
                <w:szCs w:val="21"/>
              </w:rPr>
              <w:t>根据用户专题会议讨论，完善文档。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trPr>
        <w:tc>
          <w:tcPr>
            <w:tcW w:w="900" w:type="dxa"/>
            <w:vAlign w:val="center"/>
          </w:tcPr>
          <w:p>
            <w:pPr>
              <w:rPr>
                <w:rFonts w:ascii="宋体" w:hAnsi="宋体"/>
                <w:szCs w:val="21"/>
              </w:rPr>
            </w:pPr>
            <w:r>
              <w:rPr>
                <w:rFonts w:hint="eastAsia" w:ascii="宋体" w:hAnsi="宋体"/>
                <w:szCs w:val="21"/>
              </w:rPr>
              <w:t>V1.0</w:t>
            </w:r>
          </w:p>
        </w:tc>
        <w:tc>
          <w:tcPr>
            <w:tcW w:w="1446" w:type="dxa"/>
            <w:vAlign w:val="center"/>
          </w:tcPr>
          <w:p>
            <w:pPr>
              <w:spacing w:line="360" w:lineRule="auto"/>
              <w:rPr>
                <w:rFonts w:ascii="宋体" w:hAnsi="宋体"/>
                <w:color w:val="000000"/>
                <w:szCs w:val="21"/>
              </w:rPr>
            </w:pPr>
            <w:r>
              <w:rPr>
                <w:rFonts w:ascii="宋体" w:hAnsi="宋体"/>
                <w:color w:val="000000"/>
                <w:szCs w:val="21"/>
              </w:rPr>
              <w:t>201</w:t>
            </w:r>
            <w:r>
              <w:rPr>
                <w:rFonts w:hint="eastAsia" w:ascii="宋体" w:hAnsi="宋体"/>
                <w:color w:val="000000"/>
                <w:szCs w:val="21"/>
              </w:rPr>
              <w:t>6</w:t>
            </w:r>
            <w:r>
              <w:rPr>
                <w:rFonts w:ascii="宋体" w:hAnsi="宋体"/>
                <w:color w:val="000000"/>
                <w:szCs w:val="21"/>
              </w:rPr>
              <w:t>/1</w:t>
            </w:r>
            <w:r>
              <w:rPr>
                <w:rFonts w:hint="eastAsia" w:ascii="宋体" w:hAnsi="宋体"/>
                <w:color w:val="000000"/>
                <w:szCs w:val="21"/>
              </w:rPr>
              <w:t>2</w:t>
            </w:r>
            <w:r>
              <w:rPr>
                <w:rFonts w:ascii="宋体" w:hAnsi="宋体"/>
                <w:color w:val="000000"/>
                <w:szCs w:val="21"/>
              </w:rPr>
              <w:t>/</w:t>
            </w:r>
            <w:r>
              <w:rPr>
                <w:rFonts w:hint="eastAsia" w:ascii="宋体" w:hAnsi="宋体"/>
                <w:color w:val="000000"/>
                <w:szCs w:val="21"/>
              </w:rPr>
              <w:t>31</w:t>
            </w:r>
          </w:p>
        </w:tc>
        <w:tc>
          <w:tcPr>
            <w:tcW w:w="1003" w:type="dxa"/>
            <w:vAlign w:val="center"/>
          </w:tcPr>
          <w:p>
            <w:pPr>
              <w:rPr>
                <w:rFonts w:ascii="宋体" w:hAnsi="宋体"/>
                <w:color w:val="000000"/>
                <w:szCs w:val="21"/>
              </w:rPr>
            </w:pPr>
            <w:r>
              <w:rPr>
                <w:rFonts w:hint="eastAsia" w:ascii="宋体" w:hAnsi="宋体"/>
                <w:color w:val="000000"/>
                <w:szCs w:val="21"/>
              </w:rPr>
              <w:t>M</w:t>
            </w:r>
          </w:p>
        </w:tc>
        <w:tc>
          <w:tcPr>
            <w:tcW w:w="1026" w:type="dxa"/>
            <w:vAlign w:val="center"/>
          </w:tcPr>
          <w:p>
            <w:pPr>
              <w:spacing w:line="360" w:lineRule="auto"/>
              <w:rPr>
                <w:rFonts w:ascii="宋体" w:hAnsi="宋体"/>
                <w:color w:val="000000"/>
                <w:szCs w:val="21"/>
              </w:rPr>
            </w:pPr>
            <w:r>
              <w:rPr>
                <w:rFonts w:hint="eastAsia" w:ascii="宋体" w:hAnsi="宋体"/>
                <w:color w:val="000000"/>
                <w:szCs w:val="21"/>
              </w:rPr>
              <w:t>刘斌</w:t>
            </w:r>
          </w:p>
        </w:tc>
        <w:tc>
          <w:tcPr>
            <w:tcW w:w="3966" w:type="dxa"/>
            <w:vAlign w:val="center"/>
          </w:tcPr>
          <w:p>
            <w:pPr>
              <w:spacing w:line="360" w:lineRule="auto"/>
              <w:rPr>
                <w:rFonts w:ascii="宋体" w:hAnsi="宋体"/>
                <w:color w:val="000000"/>
                <w:szCs w:val="21"/>
              </w:rPr>
            </w:pPr>
            <w:r>
              <w:rPr>
                <w:rFonts w:hint="eastAsia" w:ascii="宋体" w:hAnsi="宋体"/>
                <w:color w:val="000000"/>
                <w:szCs w:val="21"/>
              </w:rPr>
              <w:t>根据系统UI讨论，完善文档，包括：</w:t>
            </w:r>
          </w:p>
          <w:p>
            <w:pPr>
              <w:pStyle w:val="40"/>
              <w:numPr>
                <w:ilvl w:val="0"/>
                <w:numId w:val="2"/>
              </w:numPr>
              <w:spacing w:line="360" w:lineRule="auto"/>
              <w:ind w:firstLineChars="0"/>
              <w:rPr>
                <w:rFonts w:ascii="宋体" w:hAnsi="宋体"/>
                <w:color w:val="000000"/>
                <w:szCs w:val="21"/>
              </w:rPr>
            </w:pPr>
            <w:r>
              <w:rPr>
                <w:rFonts w:hint="eastAsia" w:ascii="宋体" w:hAnsi="宋体"/>
                <w:color w:val="000000"/>
                <w:szCs w:val="21"/>
              </w:rPr>
              <w:t>3.5章节增加新的</w:t>
            </w:r>
            <w:r>
              <w:rPr>
                <w:rFonts w:hint="eastAsia"/>
              </w:rPr>
              <w:t>节点上传给监控中心软件的通信包格式</w:t>
            </w:r>
            <w:r>
              <w:rPr>
                <w:rFonts w:hint="eastAsia" w:ascii="宋体" w:hAnsi="宋体"/>
                <w:color w:val="000000"/>
                <w:szCs w:val="21"/>
              </w:rPr>
              <w:t>；</w:t>
            </w:r>
          </w:p>
          <w:p>
            <w:pPr>
              <w:pStyle w:val="40"/>
              <w:numPr>
                <w:ilvl w:val="0"/>
                <w:numId w:val="2"/>
              </w:numPr>
              <w:spacing w:line="360" w:lineRule="auto"/>
              <w:ind w:firstLineChars="0"/>
              <w:rPr>
                <w:rFonts w:ascii="宋体" w:hAnsi="宋体"/>
                <w:color w:val="000000"/>
                <w:szCs w:val="21"/>
              </w:rPr>
            </w:pPr>
            <w:r>
              <w:rPr>
                <w:rFonts w:hint="eastAsia" w:ascii="宋体" w:hAnsi="宋体"/>
                <w:color w:val="000000"/>
                <w:szCs w:val="21"/>
              </w:rPr>
              <w:t>确定UI设计要求，可从多入口进入同一功能界面，比如通过界面导航操作，逐层进入；也可通过功能菜单直接进入；</w:t>
            </w:r>
          </w:p>
          <w:p>
            <w:pPr>
              <w:pStyle w:val="40"/>
              <w:numPr>
                <w:ilvl w:val="0"/>
                <w:numId w:val="2"/>
              </w:numPr>
              <w:spacing w:line="360" w:lineRule="auto"/>
              <w:ind w:firstLineChars="0"/>
              <w:rPr>
                <w:rFonts w:ascii="宋体" w:hAnsi="宋体"/>
                <w:color w:val="000000"/>
                <w:szCs w:val="21"/>
              </w:rPr>
            </w:pPr>
            <w:r>
              <w:rPr>
                <w:rFonts w:hint="eastAsia" w:ascii="宋体" w:hAnsi="宋体"/>
                <w:color w:val="000000"/>
                <w:szCs w:val="21"/>
              </w:rPr>
              <w:t>登陆用户、边坡孔传感器日和边坡预警报表，增加每日数量变化曲线。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trPr>
        <w:tc>
          <w:tcPr>
            <w:tcW w:w="900" w:type="dxa"/>
            <w:vAlign w:val="center"/>
          </w:tcPr>
          <w:p>
            <w:pPr>
              <w:rPr>
                <w:rFonts w:ascii="宋体" w:hAnsi="宋体"/>
                <w:szCs w:val="21"/>
              </w:rPr>
            </w:pPr>
            <w:r>
              <w:rPr>
                <w:rFonts w:hint="eastAsia" w:ascii="宋体" w:hAnsi="宋体"/>
                <w:szCs w:val="21"/>
              </w:rPr>
              <w:t>V1.0</w:t>
            </w:r>
          </w:p>
        </w:tc>
        <w:tc>
          <w:tcPr>
            <w:tcW w:w="1446" w:type="dxa"/>
            <w:vAlign w:val="center"/>
          </w:tcPr>
          <w:p>
            <w:pPr>
              <w:spacing w:line="360" w:lineRule="auto"/>
              <w:rPr>
                <w:rFonts w:ascii="宋体" w:hAnsi="宋体"/>
                <w:color w:val="000000"/>
                <w:szCs w:val="21"/>
              </w:rPr>
            </w:pPr>
            <w:r>
              <w:rPr>
                <w:rFonts w:hint="eastAsia" w:ascii="宋体" w:hAnsi="宋体"/>
                <w:color w:val="000000"/>
                <w:szCs w:val="21"/>
              </w:rPr>
              <w:t>2017</w:t>
            </w:r>
            <w:r>
              <w:rPr>
                <w:rFonts w:ascii="宋体" w:hAnsi="宋体"/>
                <w:color w:val="000000"/>
                <w:szCs w:val="21"/>
              </w:rPr>
              <w:t>-01-09</w:t>
            </w:r>
          </w:p>
        </w:tc>
        <w:tc>
          <w:tcPr>
            <w:tcW w:w="1003" w:type="dxa"/>
            <w:vAlign w:val="center"/>
          </w:tcPr>
          <w:p>
            <w:pPr>
              <w:rPr>
                <w:rFonts w:ascii="宋体" w:hAnsi="宋体"/>
                <w:color w:val="000000"/>
                <w:szCs w:val="21"/>
              </w:rPr>
            </w:pPr>
            <w:r>
              <w:rPr>
                <w:rFonts w:hint="eastAsia" w:ascii="宋体" w:hAnsi="宋体"/>
                <w:color w:val="000000"/>
                <w:szCs w:val="21"/>
              </w:rPr>
              <w:t>M</w:t>
            </w:r>
          </w:p>
        </w:tc>
        <w:tc>
          <w:tcPr>
            <w:tcW w:w="1026" w:type="dxa"/>
            <w:vAlign w:val="center"/>
          </w:tcPr>
          <w:p>
            <w:pPr>
              <w:spacing w:line="360" w:lineRule="auto"/>
              <w:rPr>
                <w:rFonts w:ascii="宋体" w:hAnsi="宋体"/>
                <w:color w:val="000000"/>
                <w:szCs w:val="21"/>
              </w:rPr>
            </w:pPr>
            <w:r>
              <w:rPr>
                <w:rFonts w:hint="eastAsia" w:ascii="宋体" w:hAnsi="宋体"/>
                <w:color w:val="000000"/>
                <w:szCs w:val="21"/>
              </w:rPr>
              <w:t>朱磊</w:t>
            </w:r>
          </w:p>
        </w:tc>
        <w:tc>
          <w:tcPr>
            <w:tcW w:w="3966" w:type="dxa"/>
            <w:vAlign w:val="center"/>
          </w:tcPr>
          <w:p>
            <w:pPr>
              <w:spacing w:line="360" w:lineRule="auto"/>
              <w:rPr>
                <w:rFonts w:ascii="宋体" w:hAnsi="宋体"/>
                <w:szCs w:val="32"/>
              </w:rPr>
            </w:pPr>
            <w:r>
              <w:rPr>
                <w:rFonts w:hint="eastAsia" w:ascii="宋体" w:hAnsi="宋体"/>
                <w:szCs w:val="32"/>
              </w:rPr>
              <w:t>增加4</w:t>
            </w:r>
            <w:r>
              <w:rPr>
                <w:rFonts w:ascii="宋体" w:hAnsi="宋体"/>
                <w:szCs w:val="32"/>
              </w:rPr>
              <w:t>.6.14</w:t>
            </w:r>
            <w:r>
              <w:rPr>
                <w:rFonts w:hint="eastAsia" w:ascii="宋体" w:hAnsi="宋体"/>
                <w:szCs w:val="32"/>
              </w:rPr>
              <w:t>基站数据统计</w:t>
            </w:r>
          </w:p>
          <w:p>
            <w:pPr>
              <w:spacing w:line="360" w:lineRule="auto"/>
              <w:rPr>
                <w:rFonts w:ascii="宋体" w:hAnsi="宋体"/>
                <w:szCs w:val="32"/>
              </w:rPr>
            </w:pPr>
            <w:r>
              <w:rPr>
                <w:rFonts w:hint="eastAsia" w:ascii="宋体" w:hAnsi="宋体"/>
                <w:szCs w:val="32"/>
              </w:rPr>
              <w:t>增加4</w:t>
            </w:r>
            <w:r>
              <w:rPr>
                <w:rFonts w:ascii="宋体" w:hAnsi="宋体"/>
                <w:szCs w:val="32"/>
              </w:rPr>
              <w:t>.6.15</w:t>
            </w:r>
            <w:r>
              <w:rPr>
                <w:rFonts w:hint="eastAsia" w:ascii="宋体" w:hAnsi="宋体"/>
                <w:szCs w:val="32"/>
              </w:rPr>
              <w:t>曲线数据统计</w:t>
            </w:r>
          </w:p>
          <w:p>
            <w:pPr>
              <w:spacing w:line="360" w:lineRule="auto"/>
              <w:rPr>
                <w:rFonts w:ascii="宋体" w:hAnsi="宋体"/>
                <w:szCs w:val="32"/>
              </w:rPr>
            </w:pPr>
            <w:r>
              <w:rPr>
                <w:rFonts w:hint="eastAsia" w:ascii="宋体" w:hAnsi="宋体"/>
                <w:bCs/>
              </w:rPr>
              <w:t>参考8</w:t>
            </w:r>
            <w:r>
              <w:rPr>
                <w:rFonts w:ascii="宋体" w:hAnsi="宋体"/>
                <w:bCs/>
              </w:rPr>
              <w:t>.5</w:t>
            </w:r>
            <w:r>
              <w:rPr>
                <w:rFonts w:hint="eastAsia" w:ascii="宋体" w:hAnsi="宋体"/>
                <w:bCs/>
              </w:rPr>
              <w:t>新讨论需求修改点：</w:t>
            </w:r>
          </w:p>
          <w:p>
            <w:pPr>
              <w:spacing w:line="360" w:lineRule="auto"/>
              <w:rPr>
                <w:rFonts w:ascii="宋体" w:hAnsi="宋体"/>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trPr>
        <w:tc>
          <w:tcPr>
            <w:tcW w:w="900" w:type="dxa"/>
            <w:vAlign w:val="center"/>
          </w:tcPr>
          <w:p>
            <w:pPr>
              <w:rPr>
                <w:rFonts w:ascii="宋体" w:hAnsi="宋体"/>
                <w:szCs w:val="21"/>
              </w:rPr>
            </w:pPr>
          </w:p>
        </w:tc>
        <w:tc>
          <w:tcPr>
            <w:tcW w:w="1446" w:type="dxa"/>
            <w:vAlign w:val="center"/>
          </w:tcPr>
          <w:p>
            <w:pPr>
              <w:spacing w:line="360" w:lineRule="auto"/>
              <w:rPr>
                <w:rFonts w:ascii="宋体" w:hAnsi="宋体"/>
                <w:color w:val="000000"/>
                <w:szCs w:val="21"/>
              </w:rPr>
            </w:pPr>
            <w:r>
              <w:rPr>
                <w:rFonts w:hint="eastAsia" w:ascii="宋体" w:hAnsi="宋体"/>
                <w:color w:val="000000"/>
                <w:szCs w:val="21"/>
              </w:rPr>
              <w:t>2017</w:t>
            </w:r>
            <w:r>
              <w:rPr>
                <w:rFonts w:ascii="宋体" w:hAnsi="宋体"/>
                <w:color w:val="000000"/>
                <w:szCs w:val="21"/>
              </w:rPr>
              <w:t>-01-</w:t>
            </w:r>
            <w:r>
              <w:rPr>
                <w:rFonts w:hint="eastAsia" w:ascii="宋体" w:hAnsi="宋体"/>
                <w:color w:val="000000"/>
                <w:szCs w:val="21"/>
              </w:rPr>
              <w:t>24</w:t>
            </w:r>
          </w:p>
        </w:tc>
        <w:tc>
          <w:tcPr>
            <w:tcW w:w="1003" w:type="dxa"/>
            <w:vAlign w:val="center"/>
          </w:tcPr>
          <w:p>
            <w:pPr>
              <w:rPr>
                <w:rFonts w:ascii="宋体" w:hAnsi="宋体"/>
                <w:color w:val="000000"/>
                <w:szCs w:val="21"/>
              </w:rPr>
            </w:pPr>
            <w:r>
              <w:rPr>
                <w:rFonts w:hint="eastAsia" w:ascii="宋体" w:hAnsi="宋体"/>
                <w:color w:val="000000"/>
                <w:szCs w:val="21"/>
              </w:rPr>
              <w:t>M</w:t>
            </w:r>
          </w:p>
        </w:tc>
        <w:tc>
          <w:tcPr>
            <w:tcW w:w="1026" w:type="dxa"/>
            <w:vAlign w:val="center"/>
          </w:tcPr>
          <w:p>
            <w:pPr>
              <w:spacing w:line="360" w:lineRule="auto"/>
              <w:rPr>
                <w:rFonts w:ascii="宋体" w:hAnsi="宋体"/>
                <w:color w:val="000000"/>
                <w:szCs w:val="21"/>
              </w:rPr>
            </w:pPr>
            <w:r>
              <w:rPr>
                <w:rFonts w:hint="eastAsia" w:ascii="宋体" w:hAnsi="宋体"/>
                <w:color w:val="000000"/>
                <w:szCs w:val="21"/>
              </w:rPr>
              <w:t>朱磊</w:t>
            </w:r>
          </w:p>
        </w:tc>
        <w:tc>
          <w:tcPr>
            <w:tcW w:w="3966" w:type="dxa"/>
            <w:vAlign w:val="center"/>
          </w:tcPr>
          <w:p>
            <w:pPr>
              <w:spacing w:line="360" w:lineRule="auto"/>
              <w:rPr>
                <w:rFonts w:ascii="宋体" w:hAnsi="宋体"/>
                <w:color w:val="000000"/>
                <w:szCs w:val="21"/>
              </w:rPr>
            </w:pPr>
            <w:r>
              <w:rPr>
                <w:rFonts w:hint="eastAsia" w:ascii="宋体" w:hAnsi="宋体"/>
              </w:rPr>
              <w:t>8</w:t>
            </w:r>
            <w:r>
              <w:rPr>
                <w:rFonts w:ascii="宋体" w:hAnsi="宋体"/>
              </w:rPr>
              <w:t>.</w:t>
            </w:r>
            <w:r>
              <w:rPr>
                <w:rFonts w:hint="eastAsia" w:ascii="宋体" w:hAnsi="宋体"/>
              </w:rPr>
              <w:t>6新讨论需求修改点</w:t>
            </w:r>
          </w:p>
          <w:p>
            <w:pPr>
              <w:spacing w:line="360" w:lineRule="auto"/>
              <w:ind w:firstLine="315" w:firstLineChars="150"/>
              <w:rPr>
                <w:rFonts w:ascii="宋体" w:hAnsi="宋体"/>
                <w:color w:val="000000"/>
                <w:szCs w:val="21"/>
              </w:rPr>
            </w:pPr>
            <w:r>
              <w:rPr>
                <w:rFonts w:hint="eastAsia" w:ascii="宋体" w:hAnsi="宋体"/>
                <w:color w:val="000000"/>
                <w:szCs w:val="21"/>
              </w:rPr>
              <w:t>增加 边坡-监测断面-孔（地表）关系</w:t>
            </w:r>
          </w:p>
          <w:p>
            <w:pPr>
              <w:spacing w:line="360" w:lineRule="auto"/>
              <w:rPr>
                <w:rFonts w:ascii="宋体" w:hAnsi="宋体"/>
                <w:color w:val="000000"/>
                <w:szCs w:val="21"/>
              </w:rPr>
            </w:pPr>
            <w:r>
              <w:rPr>
                <w:rFonts w:hint="eastAsia" w:ascii="宋体" w:hAnsi="宋体"/>
                <w:color w:val="000000"/>
                <w:szCs w:val="21"/>
              </w:rPr>
              <w:t xml:space="preserve">   废除 孔口信息管理</w:t>
            </w:r>
          </w:p>
          <w:p>
            <w:pPr>
              <w:spacing w:line="360" w:lineRule="auto"/>
              <w:ind w:firstLine="315" w:firstLineChars="150"/>
              <w:rPr>
                <w:rFonts w:ascii="宋体" w:hAnsi="宋体"/>
                <w:color w:val="000000"/>
                <w:szCs w:val="21"/>
              </w:rPr>
            </w:pPr>
            <w:r>
              <w:rPr>
                <w:rFonts w:hint="eastAsia" w:ascii="宋体" w:hAnsi="宋体"/>
                <w:color w:val="000000"/>
                <w:szCs w:val="21"/>
              </w:rPr>
              <w:t>增加 测点信息管理</w:t>
            </w:r>
          </w:p>
          <w:p>
            <w:pPr>
              <w:spacing w:line="360" w:lineRule="auto"/>
              <w:ind w:firstLine="315" w:firstLineChars="150"/>
              <w:rPr>
                <w:rFonts w:ascii="宋体" w:hAnsi="宋体"/>
                <w:color w:val="000000"/>
                <w:szCs w:val="21"/>
              </w:rPr>
            </w:pPr>
            <w:r>
              <w:rPr>
                <w:rFonts w:hint="eastAsia" w:ascii="宋体" w:hAnsi="宋体"/>
                <w:color w:val="000000"/>
                <w:szCs w:val="21"/>
              </w:rPr>
              <w:t>增加 曲线数据查询（支持各种类型曲线数据查询，涵盖所有字段）关注4-6-15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trPr>
        <w:tc>
          <w:tcPr>
            <w:tcW w:w="900" w:type="dxa"/>
            <w:vAlign w:val="center"/>
          </w:tcPr>
          <w:p>
            <w:pPr>
              <w:rPr>
                <w:rFonts w:ascii="宋体" w:hAnsi="宋体"/>
                <w:szCs w:val="21"/>
              </w:rPr>
            </w:pPr>
          </w:p>
        </w:tc>
        <w:tc>
          <w:tcPr>
            <w:tcW w:w="1446" w:type="dxa"/>
            <w:vAlign w:val="center"/>
          </w:tcPr>
          <w:p>
            <w:pPr>
              <w:spacing w:line="360" w:lineRule="auto"/>
              <w:rPr>
                <w:rFonts w:ascii="宋体" w:hAnsi="宋体"/>
                <w:color w:val="000000"/>
                <w:szCs w:val="21"/>
              </w:rPr>
            </w:pPr>
            <w:r>
              <w:rPr>
                <w:rFonts w:hint="eastAsia" w:ascii="宋体" w:hAnsi="宋体"/>
                <w:color w:val="000000"/>
                <w:szCs w:val="21"/>
              </w:rPr>
              <w:t>2017-1-25</w:t>
            </w:r>
          </w:p>
        </w:tc>
        <w:tc>
          <w:tcPr>
            <w:tcW w:w="1003" w:type="dxa"/>
            <w:vAlign w:val="center"/>
          </w:tcPr>
          <w:p>
            <w:pPr>
              <w:rPr>
                <w:rFonts w:ascii="宋体" w:hAnsi="宋体"/>
                <w:color w:val="000000"/>
                <w:szCs w:val="21"/>
              </w:rPr>
            </w:pPr>
            <w:r>
              <w:rPr>
                <w:rFonts w:hint="eastAsia" w:ascii="宋体" w:hAnsi="宋体"/>
                <w:color w:val="000000"/>
                <w:szCs w:val="21"/>
              </w:rPr>
              <w:t>M</w:t>
            </w:r>
          </w:p>
        </w:tc>
        <w:tc>
          <w:tcPr>
            <w:tcW w:w="1026" w:type="dxa"/>
            <w:vAlign w:val="center"/>
          </w:tcPr>
          <w:p>
            <w:pPr>
              <w:spacing w:line="360" w:lineRule="auto"/>
              <w:rPr>
                <w:rFonts w:ascii="宋体" w:hAnsi="宋体"/>
                <w:color w:val="000000"/>
                <w:szCs w:val="21"/>
              </w:rPr>
            </w:pPr>
            <w:r>
              <w:rPr>
                <w:rFonts w:hint="eastAsia" w:ascii="宋体" w:hAnsi="宋体"/>
                <w:color w:val="000000"/>
                <w:szCs w:val="21"/>
              </w:rPr>
              <w:t>刘斌</w:t>
            </w:r>
          </w:p>
        </w:tc>
        <w:tc>
          <w:tcPr>
            <w:tcW w:w="3966" w:type="dxa"/>
            <w:vAlign w:val="center"/>
          </w:tcPr>
          <w:p>
            <w:pPr>
              <w:spacing w:line="360" w:lineRule="auto"/>
              <w:rPr>
                <w:rFonts w:ascii="宋体" w:hAnsi="宋体"/>
                <w:color w:val="000000"/>
                <w:szCs w:val="21"/>
              </w:rPr>
            </w:pPr>
            <w:r>
              <w:rPr>
                <w:rFonts w:hint="eastAsia" w:ascii="宋体" w:hAnsi="宋体"/>
                <w:color w:val="000000"/>
                <w:szCs w:val="21"/>
              </w:rPr>
              <w:t>修改2.3章节，增加监测断面和监测点业务对象，以及增加4.2.4章节内容，描述这两种业务对象。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trPr>
        <w:tc>
          <w:tcPr>
            <w:tcW w:w="900" w:type="dxa"/>
            <w:vAlign w:val="center"/>
          </w:tcPr>
          <w:p>
            <w:pPr>
              <w:rPr>
                <w:rFonts w:ascii="宋体" w:hAnsi="宋体"/>
                <w:szCs w:val="21"/>
              </w:rPr>
            </w:pPr>
          </w:p>
        </w:tc>
        <w:tc>
          <w:tcPr>
            <w:tcW w:w="1446" w:type="dxa"/>
            <w:vAlign w:val="center"/>
          </w:tcPr>
          <w:p>
            <w:pPr>
              <w:spacing w:line="360" w:lineRule="auto"/>
              <w:rPr>
                <w:rFonts w:ascii="宋体" w:hAnsi="宋体"/>
                <w:color w:val="000000"/>
                <w:szCs w:val="21"/>
              </w:rPr>
            </w:pPr>
          </w:p>
        </w:tc>
        <w:tc>
          <w:tcPr>
            <w:tcW w:w="1003" w:type="dxa"/>
            <w:vAlign w:val="center"/>
          </w:tcPr>
          <w:p>
            <w:pPr>
              <w:rPr>
                <w:rFonts w:ascii="宋体" w:hAnsi="宋体"/>
                <w:color w:val="000000"/>
                <w:szCs w:val="21"/>
              </w:rPr>
            </w:pPr>
          </w:p>
        </w:tc>
        <w:tc>
          <w:tcPr>
            <w:tcW w:w="1026" w:type="dxa"/>
            <w:vAlign w:val="center"/>
          </w:tcPr>
          <w:p>
            <w:pPr>
              <w:spacing w:line="360" w:lineRule="auto"/>
              <w:rPr>
                <w:rFonts w:ascii="宋体" w:hAnsi="宋体"/>
                <w:color w:val="000000"/>
                <w:szCs w:val="21"/>
              </w:rPr>
            </w:pPr>
          </w:p>
        </w:tc>
        <w:tc>
          <w:tcPr>
            <w:tcW w:w="3966" w:type="dxa"/>
            <w:vAlign w:val="center"/>
          </w:tcPr>
          <w:p>
            <w:pPr>
              <w:spacing w:line="360" w:lineRule="auto"/>
              <w:rPr>
                <w:rFonts w:ascii="宋体" w:hAnsi="宋体"/>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trPr>
        <w:tc>
          <w:tcPr>
            <w:tcW w:w="900" w:type="dxa"/>
            <w:vAlign w:val="center"/>
          </w:tcPr>
          <w:p>
            <w:pPr>
              <w:rPr>
                <w:rFonts w:ascii="宋体" w:hAnsi="宋体"/>
                <w:szCs w:val="21"/>
              </w:rPr>
            </w:pPr>
          </w:p>
        </w:tc>
        <w:tc>
          <w:tcPr>
            <w:tcW w:w="1446" w:type="dxa"/>
            <w:vAlign w:val="center"/>
          </w:tcPr>
          <w:p>
            <w:pPr>
              <w:spacing w:line="360" w:lineRule="auto"/>
              <w:rPr>
                <w:rFonts w:ascii="宋体" w:hAnsi="宋体"/>
                <w:color w:val="000000"/>
                <w:szCs w:val="21"/>
              </w:rPr>
            </w:pPr>
          </w:p>
        </w:tc>
        <w:tc>
          <w:tcPr>
            <w:tcW w:w="1003" w:type="dxa"/>
            <w:vAlign w:val="center"/>
          </w:tcPr>
          <w:p>
            <w:pPr>
              <w:rPr>
                <w:rFonts w:ascii="宋体" w:hAnsi="宋体"/>
                <w:color w:val="000000"/>
                <w:szCs w:val="21"/>
              </w:rPr>
            </w:pPr>
          </w:p>
        </w:tc>
        <w:tc>
          <w:tcPr>
            <w:tcW w:w="1026" w:type="dxa"/>
            <w:vAlign w:val="center"/>
          </w:tcPr>
          <w:p>
            <w:pPr>
              <w:spacing w:line="360" w:lineRule="auto"/>
              <w:rPr>
                <w:rFonts w:ascii="宋体" w:hAnsi="宋体"/>
                <w:color w:val="000000"/>
                <w:szCs w:val="21"/>
              </w:rPr>
            </w:pPr>
          </w:p>
        </w:tc>
        <w:tc>
          <w:tcPr>
            <w:tcW w:w="3966" w:type="dxa"/>
            <w:vAlign w:val="center"/>
          </w:tcPr>
          <w:p>
            <w:pPr>
              <w:spacing w:line="360" w:lineRule="auto"/>
              <w:rPr>
                <w:rFonts w:ascii="宋体" w:hAnsi="宋体"/>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trPr>
        <w:tc>
          <w:tcPr>
            <w:tcW w:w="900" w:type="dxa"/>
            <w:vAlign w:val="center"/>
          </w:tcPr>
          <w:p>
            <w:pPr>
              <w:rPr>
                <w:rFonts w:ascii="宋体" w:hAnsi="宋体"/>
                <w:szCs w:val="21"/>
              </w:rPr>
            </w:pPr>
          </w:p>
        </w:tc>
        <w:tc>
          <w:tcPr>
            <w:tcW w:w="1446" w:type="dxa"/>
            <w:vAlign w:val="center"/>
          </w:tcPr>
          <w:p>
            <w:pPr>
              <w:spacing w:line="360" w:lineRule="auto"/>
              <w:rPr>
                <w:rFonts w:ascii="宋体" w:hAnsi="宋体"/>
                <w:color w:val="000000"/>
                <w:szCs w:val="21"/>
              </w:rPr>
            </w:pPr>
          </w:p>
        </w:tc>
        <w:tc>
          <w:tcPr>
            <w:tcW w:w="1003" w:type="dxa"/>
            <w:vAlign w:val="center"/>
          </w:tcPr>
          <w:p>
            <w:pPr>
              <w:rPr>
                <w:rFonts w:ascii="宋体" w:hAnsi="宋体"/>
                <w:color w:val="000000"/>
                <w:szCs w:val="21"/>
              </w:rPr>
            </w:pPr>
          </w:p>
        </w:tc>
        <w:tc>
          <w:tcPr>
            <w:tcW w:w="1026" w:type="dxa"/>
            <w:vAlign w:val="center"/>
          </w:tcPr>
          <w:p>
            <w:pPr>
              <w:spacing w:line="360" w:lineRule="auto"/>
              <w:rPr>
                <w:rFonts w:ascii="宋体" w:hAnsi="宋体"/>
                <w:color w:val="000000"/>
                <w:szCs w:val="21"/>
              </w:rPr>
            </w:pPr>
          </w:p>
        </w:tc>
        <w:tc>
          <w:tcPr>
            <w:tcW w:w="3966" w:type="dxa"/>
            <w:vAlign w:val="center"/>
          </w:tcPr>
          <w:p>
            <w:pPr>
              <w:spacing w:line="360" w:lineRule="auto"/>
              <w:rPr>
                <w:rFonts w:ascii="宋体" w:hAnsi="宋体"/>
                <w:color w:val="000000"/>
                <w:szCs w:val="21"/>
              </w:rPr>
            </w:pPr>
          </w:p>
        </w:tc>
      </w:tr>
    </w:tbl>
    <w:p>
      <w:pPr>
        <w:rPr>
          <w:rFonts w:ascii="宋体" w:hAnsi="宋体"/>
          <w:szCs w:val="21"/>
        </w:rPr>
      </w:pPr>
      <w:r>
        <w:rPr>
          <w:rFonts w:hint="eastAsia" w:ascii="宋体" w:hAnsi="宋体"/>
          <w:szCs w:val="21"/>
        </w:rPr>
        <w:t>A-增加  M-修改  D-删减</w:t>
      </w:r>
    </w:p>
    <w:p>
      <w:pPr>
        <w:spacing w:line="360" w:lineRule="auto"/>
        <w:jc w:val="center"/>
        <w:rPr>
          <w:rFonts w:ascii="宋体" w:hAnsi="宋体"/>
          <w:b/>
          <w:sz w:val="32"/>
          <w:szCs w:val="32"/>
        </w:rPr>
      </w:pPr>
    </w:p>
    <w:p>
      <w:pPr>
        <w:spacing w:line="360" w:lineRule="auto"/>
        <w:jc w:val="center"/>
        <w:rPr>
          <w:rFonts w:ascii="宋体" w:hAnsi="宋体"/>
          <w:b/>
          <w:sz w:val="32"/>
          <w:szCs w:val="32"/>
        </w:rPr>
      </w:pPr>
      <w:r>
        <w:rPr>
          <w:rFonts w:ascii="宋体" w:hAnsi="宋体"/>
          <w:b/>
          <w:sz w:val="32"/>
          <w:szCs w:val="32"/>
        </w:rPr>
        <w:br w:type="page"/>
      </w:r>
      <w:r>
        <w:rPr>
          <w:rFonts w:hint="eastAsia" w:ascii="宋体" w:hAnsi="宋体"/>
          <w:b/>
          <w:sz w:val="32"/>
          <w:szCs w:val="32"/>
        </w:rPr>
        <w:t>目录</w:t>
      </w:r>
    </w:p>
    <w:p>
      <w:pPr>
        <w:pStyle w:val="18"/>
        <w:tabs>
          <w:tab w:val="left" w:pos="840"/>
          <w:tab w:val="right" w:leader="dot" w:pos="9344"/>
        </w:tabs>
        <w:rPr>
          <w:rFonts w:asciiTheme="minorHAnsi" w:hAnsiTheme="minorHAnsi" w:eastAsiaTheme="minorEastAsia" w:cstheme="minorBidi"/>
          <w:b w:val="0"/>
          <w:bCs w:val="0"/>
          <w:caps w:val="0"/>
          <w:sz w:val="21"/>
          <w:szCs w:val="22"/>
        </w:rPr>
      </w:pPr>
      <w:r>
        <w:rPr>
          <w:rFonts w:ascii="宋体" w:hAnsi="宋体"/>
          <w:bCs w:val="0"/>
          <w:caps w:val="0"/>
          <w:szCs w:val="21"/>
        </w:rPr>
        <w:fldChar w:fldCharType="begin"/>
      </w:r>
      <w:r>
        <w:rPr>
          <w:rFonts w:ascii="宋体" w:hAnsi="宋体"/>
          <w:bCs w:val="0"/>
          <w:caps w:val="0"/>
          <w:szCs w:val="21"/>
        </w:rPr>
        <w:instrText xml:space="preserve"> TOC \o "1-3" \h \z \u </w:instrText>
      </w:r>
      <w:r>
        <w:rPr>
          <w:rFonts w:ascii="宋体" w:hAnsi="宋体"/>
          <w:bCs w:val="0"/>
          <w:caps w:val="0"/>
          <w:szCs w:val="21"/>
        </w:rPr>
        <w:fldChar w:fldCharType="separate"/>
      </w:r>
      <w:r>
        <w:fldChar w:fldCharType="begin"/>
      </w:r>
      <w:r>
        <w:instrText xml:space="preserve"> HYPERLINK \l "_Toc473745970" </w:instrText>
      </w:r>
      <w:r>
        <w:fldChar w:fldCharType="separate"/>
      </w:r>
      <w:r>
        <w:rPr>
          <w:rStyle w:val="26"/>
          <w:rFonts w:ascii="宋体" w:hAnsi="宋体"/>
        </w:rPr>
        <w:t>1.</w:t>
      </w:r>
      <w:r>
        <w:rPr>
          <w:rFonts w:asciiTheme="minorHAnsi" w:hAnsiTheme="minorHAnsi" w:eastAsiaTheme="minorEastAsia" w:cstheme="minorBidi"/>
          <w:b w:val="0"/>
          <w:bCs w:val="0"/>
          <w:caps w:val="0"/>
          <w:sz w:val="21"/>
          <w:szCs w:val="22"/>
        </w:rPr>
        <w:tab/>
      </w:r>
      <w:r>
        <w:rPr>
          <w:rStyle w:val="26"/>
          <w:rFonts w:hint="eastAsia" w:ascii="宋体" w:hAnsi="宋体"/>
        </w:rPr>
        <w:t>简介</w:t>
      </w:r>
      <w:r>
        <w:tab/>
      </w:r>
      <w:r>
        <w:fldChar w:fldCharType="begin"/>
      </w:r>
      <w:r>
        <w:instrText xml:space="preserve"> PAGEREF _Toc473745970 \h </w:instrText>
      </w:r>
      <w:r>
        <w:fldChar w:fldCharType="separate"/>
      </w:r>
      <w:r>
        <w:t>7</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"_Toc473745971" </w:instrText>
      </w:r>
      <w:r>
        <w:fldChar w:fldCharType="separate"/>
      </w:r>
      <w:r>
        <w:rPr>
          <w:rStyle w:val="26"/>
          <w:rFonts w:ascii="宋体" w:hAnsi="宋体"/>
        </w:rPr>
        <w:t>1.1</w:t>
      </w:r>
      <w:r>
        <w:rPr>
          <w:rFonts w:asciiTheme="minorHAnsi" w:hAnsiTheme="minorHAnsi" w:eastAsiaTheme="minorEastAsia" w:cstheme="minorBidi"/>
          <w:smallCaps w:val="0"/>
          <w:sz w:val="21"/>
          <w:szCs w:val="22"/>
        </w:rPr>
        <w:tab/>
      </w:r>
      <w:r>
        <w:rPr>
          <w:rStyle w:val="26"/>
          <w:rFonts w:hint="eastAsia" w:ascii="宋体" w:hAnsi="宋体"/>
        </w:rPr>
        <w:t>目的</w:t>
      </w:r>
      <w:r>
        <w:tab/>
      </w:r>
      <w:r>
        <w:fldChar w:fldCharType="begin"/>
      </w:r>
      <w:r>
        <w:instrText xml:space="preserve"> PAGEREF _Toc473745971 \h </w:instrText>
      </w:r>
      <w:r>
        <w:fldChar w:fldCharType="separate"/>
      </w:r>
      <w:r>
        <w:t>7</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"_Toc473745972" </w:instrText>
      </w:r>
      <w:r>
        <w:fldChar w:fldCharType="separate"/>
      </w:r>
      <w:r>
        <w:rPr>
          <w:rStyle w:val="26"/>
          <w:rFonts w:ascii="宋体" w:hAnsi="宋体"/>
        </w:rPr>
        <w:t>1.2</w:t>
      </w:r>
      <w:r>
        <w:rPr>
          <w:rFonts w:asciiTheme="minorHAnsi" w:hAnsiTheme="minorHAnsi" w:eastAsiaTheme="minorEastAsia" w:cstheme="minorBidi"/>
          <w:smallCaps w:val="0"/>
          <w:sz w:val="21"/>
          <w:szCs w:val="22"/>
        </w:rPr>
        <w:tab/>
      </w:r>
      <w:r>
        <w:rPr>
          <w:rStyle w:val="26"/>
          <w:rFonts w:hint="eastAsia" w:ascii="宋体" w:hAnsi="宋体"/>
        </w:rPr>
        <w:t>范围</w:t>
      </w:r>
      <w:r>
        <w:tab/>
      </w:r>
      <w:r>
        <w:fldChar w:fldCharType="begin"/>
      </w:r>
      <w:r>
        <w:instrText xml:space="preserve"> PAGEREF _Toc473745972 \h </w:instrText>
      </w:r>
      <w:r>
        <w:fldChar w:fldCharType="separate"/>
      </w:r>
      <w:r>
        <w:t>7</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"_Toc473745973" </w:instrText>
      </w:r>
      <w:r>
        <w:fldChar w:fldCharType="separate"/>
      </w:r>
      <w:r>
        <w:rPr>
          <w:rStyle w:val="26"/>
          <w:rFonts w:ascii="宋体" w:hAnsi="宋体"/>
        </w:rPr>
        <w:t>1.3</w:t>
      </w:r>
      <w:r>
        <w:rPr>
          <w:rFonts w:asciiTheme="minorHAnsi" w:hAnsiTheme="minorHAnsi" w:eastAsiaTheme="minorEastAsia" w:cstheme="minorBidi"/>
          <w:smallCaps w:val="0"/>
          <w:sz w:val="21"/>
          <w:szCs w:val="22"/>
        </w:rPr>
        <w:tab/>
      </w:r>
      <w:r>
        <w:rPr>
          <w:rStyle w:val="26"/>
          <w:rFonts w:hint="eastAsia" w:ascii="宋体" w:hAnsi="宋体"/>
        </w:rPr>
        <w:t>定义、术语和缩略语</w:t>
      </w:r>
      <w:r>
        <w:tab/>
      </w:r>
      <w:r>
        <w:fldChar w:fldCharType="begin"/>
      </w:r>
      <w:r>
        <w:instrText xml:space="preserve"> PAGEREF _Toc473745973 \h </w:instrText>
      </w:r>
      <w:r>
        <w:fldChar w:fldCharType="separate"/>
      </w:r>
      <w:r>
        <w:t>9</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"_Toc473745974" </w:instrText>
      </w:r>
      <w:r>
        <w:fldChar w:fldCharType="separate"/>
      </w:r>
      <w:r>
        <w:rPr>
          <w:rStyle w:val="26"/>
          <w:rFonts w:ascii="宋体" w:hAnsi="宋体"/>
        </w:rPr>
        <w:t>1.4</w:t>
      </w:r>
      <w:r>
        <w:rPr>
          <w:rFonts w:asciiTheme="minorHAnsi" w:hAnsiTheme="minorHAnsi" w:eastAsiaTheme="minorEastAsia" w:cstheme="minorBidi"/>
          <w:smallCaps w:val="0"/>
          <w:sz w:val="21"/>
          <w:szCs w:val="22"/>
        </w:rPr>
        <w:tab/>
      </w:r>
      <w:r>
        <w:rPr>
          <w:rStyle w:val="26"/>
          <w:rFonts w:hint="eastAsia" w:ascii="宋体" w:hAnsi="宋体"/>
        </w:rPr>
        <w:t>参考资料</w:t>
      </w:r>
      <w:r>
        <w:tab/>
      </w:r>
      <w:r>
        <w:fldChar w:fldCharType="begin"/>
      </w:r>
      <w:r>
        <w:instrText xml:space="preserve"> PAGEREF _Toc473745974 \h </w:instrText>
      </w:r>
      <w:r>
        <w:fldChar w:fldCharType="separate"/>
      </w:r>
      <w:r>
        <w:t>9</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"_Toc473745975" </w:instrText>
      </w:r>
      <w:r>
        <w:fldChar w:fldCharType="separate"/>
      </w:r>
      <w:r>
        <w:rPr>
          <w:rStyle w:val="26"/>
          <w:rFonts w:ascii="宋体" w:hAnsi="宋体"/>
        </w:rPr>
        <w:t>1.5</w:t>
      </w:r>
      <w:r>
        <w:rPr>
          <w:rFonts w:asciiTheme="minorHAnsi" w:hAnsiTheme="minorHAnsi" w:eastAsiaTheme="minorEastAsia" w:cstheme="minorBidi"/>
          <w:smallCaps w:val="0"/>
          <w:sz w:val="21"/>
          <w:szCs w:val="22"/>
        </w:rPr>
        <w:tab/>
      </w:r>
      <w:r>
        <w:rPr>
          <w:rStyle w:val="26"/>
          <w:rFonts w:hint="eastAsia" w:ascii="宋体" w:hAnsi="宋体"/>
        </w:rPr>
        <w:t>文档组织</w:t>
      </w:r>
      <w:r>
        <w:tab/>
      </w:r>
      <w:r>
        <w:fldChar w:fldCharType="begin"/>
      </w:r>
      <w:r>
        <w:instrText xml:space="preserve"> PAGEREF _Toc473745975 \h </w:instrText>
      </w:r>
      <w:r>
        <w:fldChar w:fldCharType="separate"/>
      </w:r>
      <w:r>
        <w:t>9</w:t>
      </w:r>
      <w:r>
        <w:fldChar w:fldCharType="end"/>
      </w:r>
      <w:r>
        <w:fldChar w:fldCharType="end"/>
      </w:r>
    </w:p>
    <w:p>
      <w:pPr>
        <w:pStyle w:val="18"/>
        <w:tabs>
          <w:tab w:val="left" w:pos="840"/>
          <w:tab w:val="right" w:leader="dot" w:pos="9344"/>
        </w:tabs>
        <w:rPr>
          <w:rFonts w:asciiTheme="minorHAnsi" w:hAnsiTheme="minorHAnsi" w:eastAsiaTheme="minorEastAsia" w:cstheme="minorBidi"/>
          <w:b w:val="0"/>
          <w:bCs w:val="0"/>
          <w:caps w:val="0"/>
          <w:sz w:val="21"/>
          <w:szCs w:val="22"/>
        </w:rPr>
      </w:pPr>
      <w:r>
        <w:fldChar w:fldCharType="begin"/>
      </w:r>
      <w:r>
        <w:instrText xml:space="preserve"> HYPERLINK \l "_Toc473745976" </w:instrText>
      </w:r>
      <w:r>
        <w:fldChar w:fldCharType="separate"/>
      </w:r>
      <w:r>
        <w:rPr>
          <w:rStyle w:val="26"/>
          <w:rFonts w:ascii="宋体" w:hAnsi="宋体"/>
        </w:rPr>
        <w:t>2.</w:t>
      </w:r>
      <w:r>
        <w:rPr>
          <w:rFonts w:asciiTheme="minorHAnsi" w:hAnsiTheme="minorHAnsi" w:eastAsiaTheme="minorEastAsia" w:cstheme="minorBidi"/>
          <w:b w:val="0"/>
          <w:bCs w:val="0"/>
          <w:caps w:val="0"/>
          <w:sz w:val="21"/>
          <w:szCs w:val="22"/>
        </w:rPr>
        <w:tab/>
      </w:r>
      <w:r>
        <w:rPr>
          <w:rStyle w:val="26"/>
          <w:rFonts w:hint="eastAsia" w:ascii="宋体" w:hAnsi="宋体"/>
        </w:rPr>
        <w:t>概述</w:t>
      </w:r>
      <w:r>
        <w:tab/>
      </w:r>
      <w:r>
        <w:fldChar w:fldCharType="begin"/>
      </w:r>
      <w:r>
        <w:instrText xml:space="preserve"> PAGEREF _Toc473745976 \h </w:instrText>
      </w:r>
      <w:r>
        <w:fldChar w:fldCharType="separate"/>
      </w:r>
      <w:r>
        <w:t>9</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"_Toc473745977" </w:instrText>
      </w:r>
      <w:r>
        <w:fldChar w:fldCharType="separate"/>
      </w:r>
      <w:r>
        <w:rPr>
          <w:rStyle w:val="26"/>
          <w:rFonts w:ascii="宋体" w:hAnsi="宋体"/>
        </w:rPr>
        <w:t>2.1</w:t>
      </w:r>
      <w:r>
        <w:rPr>
          <w:rFonts w:asciiTheme="minorHAnsi" w:hAnsiTheme="minorHAnsi" w:eastAsiaTheme="minorEastAsia" w:cstheme="minorBidi"/>
          <w:smallCaps w:val="0"/>
          <w:sz w:val="21"/>
          <w:szCs w:val="22"/>
        </w:rPr>
        <w:tab/>
      </w:r>
      <w:r>
        <w:rPr>
          <w:rStyle w:val="26"/>
          <w:rFonts w:hint="eastAsia" w:ascii="宋体" w:hAnsi="宋体"/>
        </w:rPr>
        <w:t>系统描述</w:t>
      </w:r>
      <w:r>
        <w:tab/>
      </w:r>
      <w:r>
        <w:fldChar w:fldCharType="begin"/>
      </w:r>
      <w:r>
        <w:instrText xml:space="preserve"> PAGEREF _Toc473745977 \h </w:instrText>
      </w:r>
      <w:r>
        <w:fldChar w:fldCharType="separate"/>
      </w:r>
      <w:r>
        <w:t>9</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"_Toc473745978" </w:instrText>
      </w:r>
      <w:r>
        <w:fldChar w:fldCharType="separate"/>
      </w:r>
      <w:r>
        <w:rPr>
          <w:rStyle w:val="26"/>
          <w:rFonts w:ascii="宋体" w:hAnsi="宋体"/>
        </w:rPr>
        <w:t>2.2</w:t>
      </w:r>
      <w:r>
        <w:rPr>
          <w:rFonts w:asciiTheme="minorHAnsi" w:hAnsiTheme="minorHAnsi" w:eastAsiaTheme="minorEastAsia" w:cstheme="minorBidi"/>
          <w:smallCaps w:val="0"/>
          <w:sz w:val="21"/>
          <w:szCs w:val="22"/>
        </w:rPr>
        <w:tab/>
      </w:r>
      <w:r>
        <w:rPr>
          <w:rStyle w:val="26"/>
          <w:rFonts w:hint="eastAsia" w:ascii="宋体" w:hAnsi="宋体"/>
        </w:rPr>
        <w:t>系统关联图</w:t>
      </w:r>
      <w:r>
        <w:tab/>
      </w:r>
      <w:r>
        <w:fldChar w:fldCharType="begin"/>
      </w:r>
      <w:r>
        <w:instrText xml:space="preserve"> PAGEREF _Toc473745978 \h </w:instrText>
      </w:r>
      <w:r>
        <w:fldChar w:fldCharType="separate"/>
      </w:r>
      <w:r>
        <w:t>11</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"_Toc473745979" </w:instrText>
      </w:r>
      <w:r>
        <w:fldChar w:fldCharType="separate"/>
      </w:r>
      <w:r>
        <w:rPr>
          <w:rStyle w:val="26"/>
          <w:rFonts w:ascii="宋体" w:hAnsi="宋体"/>
        </w:rPr>
        <w:t>2.3</w:t>
      </w:r>
      <w:r>
        <w:rPr>
          <w:rFonts w:asciiTheme="minorHAnsi" w:hAnsiTheme="minorHAnsi" w:eastAsiaTheme="minorEastAsia" w:cstheme="minorBidi"/>
          <w:smallCaps w:val="0"/>
          <w:sz w:val="21"/>
          <w:szCs w:val="22"/>
        </w:rPr>
        <w:tab/>
      </w:r>
      <w:r>
        <w:rPr>
          <w:rStyle w:val="26"/>
          <w:rFonts w:hint="eastAsia" w:ascii="宋体" w:hAnsi="宋体"/>
        </w:rPr>
        <w:t>系统关键实体关系</w:t>
      </w:r>
      <w:r>
        <w:tab/>
      </w:r>
      <w:r>
        <w:fldChar w:fldCharType="begin"/>
      </w:r>
      <w:r>
        <w:instrText xml:space="preserve"> PAGEREF _Toc473745979 \h </w:instrText>
      </w:r>
      <w:r>
        <w:fldChar w:fldCharType="separate"/>
      </w:r>
      <w:r>
        <w:t>11</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"_Toc473745980" </w:instrText>
      </w:r>
      <w:r>
        <w:fldChar w:fldCharType="separate"/>
      </w:r>
      <w:r>
        <w:rPr>
          <w:rStyle w:val="26"/>
          <w:rFonts w:ascii="宋体" w:hAnsi="宋体"/>
        </w:rPr>
        <w:t>2.4</w:t>
      </w:r>
      <w:r>
        <w:rPr>
          <w:rFonts w:asciiTheme="minorHAnsi" w:hAnsiTheme="minorHAnsi" w:eastAsiaTheme="minorEastAsia" w:cstheme="minorBidi"/>
          <w:smallCaps w:val="0"/>
          <w:sz w:val="21"/>
          <w:szCs w:val="22"/>
        </w:rPr>
        <w:tab/>
      </w:r>
      <w:r>
        <w:rPr>
          <w:rStyle w:val="26"/>
          <w:rFonts w:hint="eastAsia" w:ascii="宋体" w:hAnsi="宋体"/>
        </w:rPr>
        <w:t>系统功能</w:t>
      </w:r>
      <w:r>
        <w:tab/>
      </w:r>
      <w:r>
        <w:fldChar w:fldCharType="begin"/>
      </w:r>
      <w:r>
        <w:instrText xml:space="preserve"> PAGEREF _Toc473745980 \h </w:instrText>
      </w:r>
      <w:r>
        <w:fldChar w:fldCharType="separate"/>
      </w:r>
      <w:r>
        <w:t>12</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"_Toc473745981" </w:instrText>
      </w:r>
      <w:r>
        <w:fldChar w:fldCharType="separate"/>
      </w:r>
      <w:r>
        <w:rPr>
          <w:rStyle w:val="26"/>
          <w:rFonts w:ascii="宋体" w:hAnsi="宋体"/>
        </w:rPr>
        <w:t>2.5</w:t>
      </w:r>
      <w:r>
        <w:rPr>
          <w:rFonts w:asciiTheme="minorHAnsi" w:hAnsiTheme="minorHAnsi" w:eastAsiaTheme="minorEastAsia" w:cstheme="minorBidi"/>
          <w:smallCaps w:val="0"/>
          <w:sz w:val="21"/>
          <w:szCs w:val="22"/>
        </w:rPr>
        <w:tab/>
      </w:r>
      <w:r>
        <w:rPr>
          <w:rStyle w:val="26"/>
          <w:rFonts w:hint="eastAsia" w:ascii="宋体" w:hAnsi="宋体"/>
        </w:rPr>
        <w:t>系统功能架构</w:t>
      </w:r>
      <w:r>
        <w:tab/>
      </w:r>
      <w:r>
        <w:fldChar w:fldCharType="begin"/>
      </w:r>
      <w:r>
        <w:instrText xml:space="preserve"> PAGEREF _Toc473745981 \h </w:instrText>
      </w:r>
      <w:r>
        <w:fldChar w:fldCharType="separate"/>
      </w:r>
      <w:r>
        <w:t>13</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"_Toc473745982" </w:instrText>
      </w:r>
      <w:r>
        <w:fldChar w:fldCharType="separate"/>
      </w:r>
      <w:r>
        <w:rPr>
          <w:rStyle w:val="26"/>
          <w:rFonts w:ascii="宋体" w:hAnsi="宋体"/>
        </w:rPr>
        <w:t>2.6</w:t>
      </w:r>
      <w:r>
        <w:rPr>
          <w:rFonts w:asciiTheme="minorHAnsi" w:hAnsiTheme="minorHAnsi" w:eastAsiaTheme="minorEastAsia" w:cstheme="minorBidi"/>
          <w:smallCaps w:val="0"/>
          <w:sz w:val="21"/>
          <w:szCs w:val="22"/>
        </w:rPr>
        <w:tab/>
      </w:r>
      <w:r>
        <w:rPr>
          <w:rStyle w:val="26"/>
          <w:rFonts w:hint="eastAsia" w:ascii="宋体" w:hAnsi="宋体"/>
        </w:rPr>
        <w:t>用户分析</w:t>
      </w:r>
      <w:r>
        <w:tab/>
      </w:r>
      <w:r>
        <w:fldChar w:fldCharType="begin"/>
      </w:r>
      <w:r>
        <w:instrText xml:space="preserve"> PAGEREF _Toc473745982 \h </w:instrText>
      </w:r>
      <w:r>
        <w:fldChar w:fldCharType="separate"/>
      </w:r>
      <w:r>
        <w:t>15</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"_Toc473745983" </w:instrText>
      </w:r>
      <w:r>
        <w:fldChar w:fldCharType="separate"/>
      </w:r>
      <w:r>
        <w:rPr>
          <w:rStyle w:val="26"/>
          <w:rFonts w:ascii="宋体" w:hAnsi="宋体"/>
        </w:rPr>
        <w:t>2.7</w:t>
      </w:r>
      <w:r>
        <w:rPr>
          <w:rFonts w:asciiTheme="minorHAnsi" w:hAnsiTheme="minorHAnsi" w:eastAsiaTheme="minorEastAsia" w:cstheme="minorBidi"/>
          <w:smallCaps w:val="0"/>
          <w:sz w:val="21"/>
          <w:szCs w:val="22"/>
        </w:rPr>
        <w:tab/>
      </w:r>
      <w:r>
        <w:rPr>
          <w:rStyle w:val="26"/>
          <w:rFonts w:hint="eastAsia" w:ascii="宋体" w:hAnsi="宋体"/>
        </w:rPr>
        <w:t>假设与约束</w:t>
      </w:r>
      <w:r>
        <w:tab/>
      </w:r>
      <w:r>
        <w:fldChar w:fldCharType="begin"/>
      </w:r>
      <w:r>
        <w:instrText xml:space="preserve"> PAGEREF _Toc473745983 \h </w:instrText>
      </w:r>
      <w:r>
        <w:fldChar w:fldCharType="separate"/>
      </w:r>
      <w:r>
        <w:t>17</w:t>
      </w:r>
      <w:r>
        <w:fldChar w:fldCharType="end"/>
      </w:r>
      <w:r>
        <w:fldChar w:fldCharType="end"/>
      </w:r>
    </w:p>
    <w:p>
      <w:pPr>
        <w:pStyle w:val="18"/>
        <w:tabs>
          <w:tab w:val="left" w:pos="840"/>
          <w:tab w:val="right" w:leader="dot" w:pos="9344"/>
        </w:tabs>
        <w:rPr>
          <w:rFonts w:asciiTheme="minorHAnsi" w:hAnsiTheme="minorHAnsi" w:eastAsiaTheme="minorEastAsia" w:cstheme="minorBidi"/>
          <w:b w:val="0"/>
          <w:bCs w:val="0"/>
          <w:caps w:val="0"/>
          <w:sz w:val="21"/>
          <w:szCs w:val="22"/>
        </w:rPr>
      </w:pPr>
      <w:r>
        <w:fldChar w:fldCharType="begin"/>
      </w:r>
      <w:r>
        <w:instrText xml:space="preserve"> HYPERLINK \l "_Toc473745984" </w:instrText>
      </w:r>
      <w:r>
        <w:fldChar w:fldCharType="separate"/>
      </w:r>
      <w:r>
        <w:rPr>
          <w:rStyle w:val="26"/>
          <w:rFonts w:ascii="宋体" w:hAnsi="宋体"/>
        </w:rPr>
        <w:t>3.</w:t>
      </w:r>
      <w:r>
        <w:rPr>
          <w:rFonts w:asciiTheme="minorHAnsi" w:hAnsiTheme="minorHAnsi" w:eastAsiaTheme="minorEastAsia" w:cstheme="minorBidi"/>
          <w:b w:val="0"/>
          <w:bCs w:val="0"/>
          <w:caps w:val="0"/>
          <w:sz w:val="21"/>
          <w:szCs w:val="22"/>
        </w:rPr>
        <w:tab/>
      </w:r>
      <w:r>
        <w:rPr>
          <w:rStyle w:val="26"/>
          <w:rFonts w:hint="eastAsia" w:ascii="宋体" w:hAnsi="宋体"/>
        </w:rPr>
        <w:t>业务与流程分析</w:t>
      </w:r>
      <w:r>
        <w:tab/>
      </w:r>
      <w:r>
        <w:fldChar w:fldCharType="begin"/>
      </w:r>
      <w:r>
        <w:instrText xml:space="preserve"> PAGEREF _Toc473745984 \h </w:instrText>
      </w:r>
      <w:r>
        <w:fldChar w:fldCharType="separate"/>
      </w:r>
      <w:r>
        <w:t>17</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"_Toc473745985" </w:instrText>
      </w:r>
      <w:r>
        <w:fldChar w:fldCharType="separate"/>
      </w:r>
      <w:r>
        <w:rPr>
          <w:rStyle w:val="26"/>
          <w:rFonts w:ascii="宋体" w:hAnsi="宋体"/>
        </w:rPr>
        <w:t>3.1</w:t>
      </w:r>
      <w:r>
        <w:rPr>
          <w:rFonts w:asciiTheme="minorHAnsi" w:hAnsiTheme="minorHAnsi" w:eastAsiaTheme="minorEastAsia" w:cstheme="minorBidi"/>
          <w:smallCaps w:val="0"/>
          <w:sz w:val="21"/>
          <w:szCs w:val="22"/>
        </w:rPr>
        <w:tab/>
      </w:r>
      <w:r>
        <w:rPr>
          <w:rStyle w:val="26"/>
          <w:rFonts w:hint="eastAsia"/>
        </w:rPr>
        <w:t>监测数据采集计算预警流程分析</w:t>
      </w:r>
      <w:r>
        <w:tab/>
      </w:r>
      <w:r>
        <w:fldChar w:fldCharType="begin"/>
      </w:r>
      <w:r>
        <w:instrText xml:space="preserve"> PAGEREF _Toc473745985 \h </w:instrText>
      </w:r>
      <w:r>
        <w:fldChar w:fldCharType="separate"/>
      </w:r>
      <w:r>
        <w:t>17</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"_Toc473745986" </w:instrText>
      </w:r>
      <w:r>
        <w:fldChar w:fldCharType="separate"/>
      </w:r>
      <w:r>
        <w:rPr>
          <w:rStyle w:val="26"/>
          <w:rFonts w:ascii="宋体" w:hAnsi="宋体"/>
        </w:rPr>
        <w:t>3.2</w:t>
      </w:r>
      <w:r>
        <w:rPr>
          <w:rFonts w:asciiTheme="minorHAnsi" w:hAnsiTheme="minorHAnsi" w:eastAsiaTheme="minorEastAsia" w:cstheme="minorBidi"/>
          <w:smallCaps w:val="0"/>
          <w:sz w:val="21"/>
          <w:szCs w:val="22"/>
        </w:rPr>
        <w:tab/>
      </w:r>
      <w:r>
        <w:rPr>
          <w:rStyle w:val="26"/>
          <w:rFonts w:hint="eastAsia"/>
        </w:rPr>
        <w:t>预警流程</w:t>
      </w:r>
      <w:r>
        <w:tab/>
      </w:r>
      <w:r>
        <w:fldChar w:fldCharType="begin"/>
      </w:r>
      <w:r>
        <w:instrText xml:space="preserve"> PAGEREF _Toc473745986 \h </w:instrText>
      </w:r>
      <w:r>
        <w:fldChar w:fldCharType="separate"/>
      </w:r>
      <w:r>
        <w:t>18</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"_Toc473745987" </w:instrText>
      </w:r>
      <w:r>
        <w:fldChar w:fldCharType="separate"/>
      </w:r>
      <w:r>
        <w:rPr>
          <w:rStyle w:val="26"/>
          <w:rFonts w:ascii="宋体" w:hAnsi="宋体"/>
        </w:rPr>
        <w:t>3.3</w:t>
      </w:r>
      <w:r>
        <w:rPr>
          <w:rFonts w:asciiTheme="minorHAnsi" w:hAnsiTheme="minorHAnsi" w:eastAsiaTheme="minorEastAsia" w:cstheme="minorBidi"/>
          <w:smallCaps w:val="0"/>
          <w:sz w:val="21"/>
          <w:szCs w:val="22"/>
        </w:rPr>
        <w:tab/>
      </w:r>
      <w:r>
        <w:rPr>
          <w:rStyle w:val="26"/>
          <w:rFonts w:hint="eastAsia"/>
        </w:rPr>
        <w:t>中心软件下发的设置命令解析流程</w:t>
      </w:r>
      <w:r>
        <w:tab/>
      </w:r>
      <w:r>
        <w:fldChar w:fldCharType="begin"/>
      </w:r>
      <w:r>
        <w:instrText xml:space="preserve"> PAGEREF _Toc473745987 \h </w:instrText>
      </w:r>
      <w:r>
        <w:fldChar w:fldCharType="separate"/>
      </w:r>
      <w:r>
        <w:t>19</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"_Toc473745988" </w:instrText>
      </w:r>
      <w:r>
        <w:fldChar w:fldCharType="separate"/>
      </w:r>
      <w:r>
        <w:rPr>
          <w:rStyle w:val="26"/>
          <w:rFonts w:ascii="宋体" w:hAnsi="宋体"/>
        </w:rPr>
        <w:t>3.4</w:t>
      </w:r>
      <w:r>
        <w:rPr>
          <w:rFonts w:asciiTheme="minorHAnsi" w:hAnsiTheme="minorHAnsi" w:eastAsiaTheme="minorEastAsia" w:cstheme="minorBidi"/>
          <w:smallCaps w:val="0"/>
          <w:sz w:val="21"/>
          <w:szCs w:val="22"/>
        </w:rPr>
        <w:tab/>
      </w:r>
      <w:r>
        <w:rPr>
          <w:rStyle w:val="26"/>
          <w:rFonts w:hint="eastAsia"/>
        </w:rPr>
        <w:t>节点返回给中心软件的命令解析流程</w:t>
      </w:r>
      <w:r>
        <w:tab/>
      </w:r>
      <w:r>
        <w:fldChar w:fldCharType="begin"/>
      </w:r>
      <w:r>
        <w:instrText xml:space="preserve"> PAGEREF _Toc473745988 \h </w:instrText>
      </w:r>
      <w:r>
        <w:fldChar w:fldCharType="separate"/>
      </w:r>
      <w:r>
        <w:t>21</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"_Toc473745989" </w:instrText>
      </w:r>
      <w:r>
        <w:fldChar w:fldCharType="separate"/>
      </w:r>
      <w:r>
        <w:rPr>
          <w:rStyle w:val="26"/>
          <w:rFonts w:ascii="宋体" w:hAnsi="宋体"/>
        </w:rPr>
        <w:t>3.5</w:t>
      </w:r>
      <w:r>
        <w:rPr>
          <w:rFonts w:asciiTheme="minorHAnsi" w:hAnsiTheme="minorHAnsi" w:eastAsiaTheme="minorEastAsia" w:cstheme="minorBidi"/>
          <w:smallCaps w:val="0"/>
          <w:sz w:val="21"/>
          <w:szCs w:val="22"/>
        </w:rPr>
        <w:tab/>
      </w:r>
      <w:r>
        <w:rPr>
          <w:rStyle w:val="26"/>
          <w:rFonts w:hint="eastAsia"/>
        </w:rPr>
        <w:t>地表与路基通信包解析流程</w:t>
      </w:r>
      <w:r>
        <w:tab/>
      </w:r>
      <w:r>
        <w:fldChar w:fldCharType="begin"/>
      </w:r>
      <w:r>
        <w:instrText xml:space="preserve"> PAGEREF _Toc473745989 \h </w:instrText>
      </w:r>
      <w:r>
        <w:fldChar w:fldCharType="separate"/>
      </w:r>
      <w:r>
        <w:t>23</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"_Toc473745990" </w:instrText>
      </w:r>
      <w:r>
        <w:fldChar w:fldCharType="separate"/>
      </w:r>
      <w:r>
        <w:rPr>
          <w:rStyle w:val="26"/>
          <w:rFonts w:ascii="宋体" w:hAnsi="宋体"/>
        </w:rPr>
        <w:t>3.6</w:t>
      </w:r>
      <w:r>
        <w:rPr>
          <w:rFonts w:asciiTheme="minorHAnsi" w:hAnsiTheme="minorHAnsi" w:eastAsiaTheme="minorEastAsia" w:cstheme="minorBidi"/>
          <w:smallCaps w:val="0"/>
          <w:sz w:val="21"/>
          <w:szCs w:val="22"/>
        </w:rPr>
        <w:tab/>
      </w:r>
      <w:r>
        <w:rPr>
          <w:rStyle w:val="26"/>
          <w:rFonts w:hint="eastAsia"/>
        </w:rPr>
        <w:t>深孔角度计算协议解析流程</w:t>
      </w:r>
      <w:r>
        <w:tab/>
      </w:r>
      <w:r>
        <w:fldChar w:fldCharType="begin"/>
      </w:r>
      <w:r>
        <w:instrText xml:space="preserve"> PAGEREF _Toc473745990 \h </w:instrText>
      </w:r>
      <w:r>
        <w:fldChar w:fldCharType="separate"/>
      </w:r>
      <w:r>
        <w:t>28</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"_Toc473745991" </w:instrText>
      </w:r>
      <w:r>
        <w:fldChar w:fldCharType="separate"/>
      </w:r>
      <w:r>
        <w:rPr>
          <w:rStyle w:val="26"/>
          <w:rFonts w:ascii="宋体" w:hAnsi="宋体"/>
        </w:rPr>
        <w:t>3.7</w:t>
      </w:r>
      <w:r>
        <w:rPr>
          <w:rFonts w:asciiTheme="minorHAnsi" w:hAnsiTheme="minorHAnsi" w:eastAsiaTheme="minorEastAsia" w:cstheme="minorBidi"/>
          <w:smallCaps w:val="0"/>
          <w:sz w:val="21"/>
          <w:szCs w:val="22"/>
        </w:rPr>
        <w:tab/>
      </w:r>
      <w:r>
        <w:rPr>
          <w:rStyle w:val="26"/>
        </w:rPr>
        <w:t>GPS</w:t>
      </w:r>
      <w:r>
        <w:rPr>
          <w:rStyle w:val="26"/>
          <w:rFonts w:hint="eastAsia"/>
        </w:rPr>
        <w:t>数据采集流程</w:t>
      </w:r>
      <w:r>
        <w:tab/>
      </w:r>
      <w:r>
        <w:fldChar w:fldCharType="begin"/>
      </w:r>
      <w:r>
        <w:instrText xml:space="preserve"> PAGEREF _Toc473745991 \h </w:instrText>
      </w:r>
      <w:r>
        <w:fldChar w:fldCharType="separate"/>
      </w:r>
      <w:r>
        <w:t>32</w:t>
      </w:r>
      <w:r>
        <w:fldChar w:fldCharType="end"/>
      </w:r>
      <w:r>
        <w:fldChar w:fldCharType="end"/>
      </w:r>
    </w:p>
    <w:p>
      <w:pPr>
        <w:pStyle w:val="18"/>
        <w:tabs>
          <w:tab w:val="left" w:pos="840"/>
          <w:tab w:val="right" w:leader="dot" w:pos="9344"/>
        </w:tabs>
        <w:rPr>
          <w:rFonts w:asciiTheme="minorHAnsi" w:hAnsiTheme="minorHAnsi" w:eastAsiaTheme="minorEastAsia" w:cstheme="minorBidi"/>
          <w:b w:val="0"/>
          <w:bCs w:val="0"/>
          <w:caps w:val="0"/>
          <w:sz w:val="21"/>
          <w:szCs w:val="22"/>
        </w:rPr>
      </w:pPr>
      <w:r>
        <w:fldChar w:fldCharType="begin"/>
      </w:r>
      <w:r>
        <w:instrText xml:space="preserve"> HYPERLINK \l "_Toc473745992" </w:instrText>
      </w:r>
      <w:r>
        <w:fldChar w:fldCharType="separate"/>
      </w:r>
      <w:r>
        <w:rPr>
          <w:rStyle w:val="26"/>
          <w:rFonts w:ascii="宋体" w:hAnsi="宋体"/>
        </w:rPr>
        <w:t>4.</w:t>
      </w:r>
      <w:r>
        <w:rPr>
          <w:rFonts w:asciiTheme="minorHAnsi" w:hAnsiTheme="minorHAnsi" w:eastAsiaTheme="minorEastAsia" w:cstheme="minorBidi"/>
          <w:b w:val="0"/>
          <w:bCs w:val="0"/>
          <w:caps w:val="0"/>
          <w:sz w:val="21"/>
          <w:szCs w:val="22"/>
        </w:rPr>
        <w:tab/>
      </w:r>
      <w:r>
        <w:rPr>
          <w:rStyle w:val="26"/>
          <w:rFonts w:hint="eastAsia" w:ascii="宋体" w:hAnsi="宋体"/>
        </w:rPr>
        <w:t>功能性需求说明</w:t>
      </w:r>
      <w:r>
        <w:tab/>
      </w:r>
      <w:r>
        <w:fldChar w:fldCharType="begin"/>
      </w:r>
      <w:r>
        <w:instrText xml:space="preserve"> PAGEREF _Toc473745992 \h </w:instrText>
      </w:r>
      <w:r>
        <w:fldChar w:fldCharType="separate"/>
      </w:r>
      <w:r>
        <w:t>33</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"_Toc473745993" </w:instrText>
      </w:r>
      <w:r>
        <w:fldChar w:fldCharType="separate"/>
      </w:r>
      <w:r>
        <w:rPr>
          <w:rStyle w:val="26"/>
          <w:rFonts w:ascii="宋体" w:hAnsi="宋体"/>
        </w:rPr>
        <w:t>4.1</w:t>
      </w:r>
      <w:r>
        <w:rPr>
          <w:rFonts w:asciiTheme="minorHAnsi" w:hAnsiTheme="minorHAnsi" w:eastAsiaTheme="minorEastAsia" w:cstheme="minorBidi"/>
          <w:smallCaps w:val="0"/>
          <w:sz w:val="21"/>
          <w:szCs w:val="22"/>
        </w:rPr>
        <w:tab/>
      </w:r>
      <w:r>
        <w:rPr>
          <w:rStyle w:val="26"/>
          <w:rFonts w:hint="eastAsia"/>
        </w:rPr>
        <w:t>项目信息管理</w:t>
      </w:r>
      <w:r>
        <w:tab/>
      </w:r>
      <w:r>
        <w:fldChar w:fldCharType="begin"/>
      </w:r>
      <w:r>
        <w:instrText xml:space="preserve"> PAGEREF _Toc473745993 \h </w:instrText>
      </w:r>
      <w:r>
        <w:fldChar w:fldCharType="separate"/>
      </w:r>
      <w:r>
        <w:t>33</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"_Toc473745994" </w:instrText>
      </w:r>
      <w:r>
        <w:fldChar w:fldCharType="separate"/>
      </w:r>
      <w:r>
        <w:rPr>
          <w:rStyle w:val="26"/>
          <w:rFonts w:ascii="宋体" w:hAnsi="宋体"/>
        </w:rPr>
        <w:t>4.1.1</w:t>
      </w:r>
      <w:r>
        <w:rPr>
          <w:rStyle w:val="26"/>
          <w:rFonts w:hint="eastAsia"/>
        </w:rPr>
        <w:t>项目信息</w:t>
      </w:r>
      <w:r>
        <w:tab/>
      </w:r>
      <w:r>
        <w:fldChar w:fldCharType="begin"/>
      </w:r>
      <w:r>
        <w:instrText xml:space="preserve"> PAGEREF _Toc473745994 \h </w:instrText>
      </w:r>
      <w:r>
        <w:fldChar w:fldCharType="separate"/>
      </w:r>
      <w:r>
        <w:t>33</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"_Toc473745995" </w:instrText>
      </w:r>
      <w:r>
        <w:fldChar w:fldCharType="separate"/>
      </w:r>
      <w:r>
        <w:rPr>
          <w:rStyle w:val="26"/>
          <w:rFonts w:ascii="宋体" w:hAnsi="宋体"/>
        </w:rPr>
        <w:t>4.1.2</w:t>
      </w:r>
      <w:r>
        <w:rPr>
          <w:rStyle w:val="26"/>
          <w:rFonts w:hint="eastAsia"/>
        </w:rPr>
        <w:t>边坡信息</w:t>
      </w:r>
      <w:r>
        <w:tab/>
      </w:r>
      <w:r>
        <w:fldChar w:fldCharType="begin"/>
      </w:r>
      <w:r>
        <w:instrText xml:space="preserve"> PAGEREF _Toc473745995 \h </w:instrText>
      </w:r>
      <w:r>
        <w:fldChar w:fldCharType="separate"/>
      </w:r>
      <w:r>
        <w:t>36</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"_Toc473745996" </w:instrText>
      </w:r>
      <w:r>
        <w:fldChar w:fldCharType="separate"/>
      </w:r>
      <w:r>
        <w:rPr>
          <w:rStyle w:val="26"/>
          <w:rFonts w:ascii="宋体" w:hAnsi="宋体"/>
        </w:rPr>
        <w:t>4.2</w:t>
      </w:r>
      <w:r>
        <w:rPr>
          <w:rFonts w:asciiTheme="minorHAnsi" w:hAnsiTheme="minorHAnsi" w:eastAsiaTheme="minorEastAsia" w:cstheme="minorBidi"/>
          <w:smallCaps w:val="0"/>
          <w:sz w:val="21"/>
          <w:szCs w:val="22"/>
        </w:rPr>
        <w:tab/>
      </w:r>
      <w:r>
        <w:rPr>
          <w:rStyle w:val="26"/>
          <w:rFonts w:hint="eastAsia"/>
        </w:rPr>
        <w:t>项目基础信息管理</w:t>
      </w:r>
      <w:r>
        <w:tab/>
      </w:r>
      <w:r>
        <w:fldChar w:fldCharType="begin"/>
      </w:r>
      <w:r>
        <w:instrText xml:space="preserve"> PAGEREF _Toc473745996 \h </w:instrText>
      </w:r>
      <w:r>
        <w:fldChar w:fldCharType="separate"/>
      </w:r>
      <w:r>
        <w:t>40</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"_Toc473745997" </w:instrText>
      </w:r>
      <w:r>
        <w:fldChar w:fldCharType="separate"/>
      </w:r>
      <w:r>
        <w:rPr>
          <w:rStyle w:val="26"/>
          <w:rFonts w:ascii="宋体" w:hAnsi="宋体"/>
        </w:rPr>
        <w:t xml:space="preserve">4.2.1 </w:t>
      </w:r>
      <w:r>
        <w:rPr>
          <w:rStyle w:val="26"/>
          <w:rFonts w:hint="eastAsia"/>
        </w:rPr>
        <w:t>道路信息管理</w:t>
      </w:r>
      <w:r>
        <w:tab/>
      </w:r>
      <w:r>
        <w:fldChar w:fldCharType="begin"/>
      </w:r>
      <w:r>
        <w:instrText xml:space="preserve"> PAGEREF _Toc473745997 \h </w:instrText>
      </w:r>
      <w:r>
        <w:fldChar w:fldCharType="separate"/>
      </w:r>
      <w:r>
        <w:t>40</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"_Toc473745998" </w:instrText>
      </w:r>
      <w:r>
        <w:fldChar w:fldCharType="separate"/>
      </w:r>
      <w:r>
        <w:rPr>
          <w:rStyle w:val="26"/>
          <w:rFonts w:ascii="宋体" w:hAnsi="宋体"/>
        </w:rPr>
        <w:t xml:space="preserve">4.2.2 </w:t>
      </w:r>
      <w:r>
        <w:rPr>
          <w:rStyle w:val="26"/>
          <w:rFonts w:hint="eastAsia"/>
        </w:rPr>
        <w:t>边坡信息管理</w:t>
      </w:r>
      <w:r>
        <w:tab/>
      </w:r>
      <w:r>
        <w:fldChar w:fldCharType="begin"/>
      </w:r>
      <w:r>
        <w:instrText xml:space="preserve"> PAGEREF _Toc473745998 \h </w:instrText>
      </w:r>
      <w:r>
        <w:fldChar w:fldCharType="separate"/>
      </w:r>
      <w:r>
        <w:t>41</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"_Toc473745999" </w:instrText>
      </w:r>
      <w:r>
        <w:fldChar w:fldCharType="separate"/>
      </w:r>
      <w:r>
        <w:rPr>
          <w:rStyle w:val="26"/>
          <w:rFonts w:ascii="宋体" w:hAnsi="宋体"/>
        </w:rPr>
        <w:t>4.2.3</w:t>
      </w:r>
      <w:r>
        <w:rPr>
          <w:rStyle w:val="26"/>
          <w:rFonts w:hint="eastAsia"/>
        </w:rPr>
        <w:t>基站信息管理</w:t>
      </w:r>
      <w:r>
        <w:tab/>
      </w:r>
      <w:r>
        <w:fldChar w:fldCharType="begin"/>
      </w:r>
      <w:r>
        <w:instrText xml:space="preserve"> PAGEREF _Toc473745999 \h </w:instrText>
      </w:r>
      <w:r>
        <w:fldChar w:fldCharType="separate"/>
      </w:r>
      <w:r>
        <w:t>41</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"_Toc473746000" </w:instrText>
      </w:r>
      <w:r>
        <w:fldChar w:fldCharType="separate"/>
      </w:r>
      <w:r>
        <w:rPr>
          <w:rStyle w:val="26"/>
          <w:rFonts w:ascii="宋体" w:hAnsi="宋体"/>
        </w:rPr>
        <w:t>4.2.4</w:t>
      </w:r>
      <w:r>
        <w:rPr>
          <w:rStyle w:val="26"/>
          <w:rFonts w:hint="eastAsia"/>
        </w:rPr>
        <w:t>监测断面</w:t>
      </w:r>
      <w:r>
        <w:rPr>
          <w:rStyle w:val="26"/>
        </w:rPr>
        <w:t>/</w:t>
      </w:r>
      <w:r>
        <w:rPr>
          <w:rStyle w:val="26"/>
          <w:rFonts w:hint="eastAsia"/>
        </w:rPr>
        <w:t>监测点信息管理</w:t>
      </w:r>
      <w:r>
        <w:tab/>
      </w:r>
      <w:r>
        <w:fldChar w:fldCharType="begin"/>
      </w:r>
      <w:r>
        <w:instrText xml:space="preserve"> PAGEREF _Toc473746000 \h </w:instrText>
      </w:r>
      <w:r>
        <w:fldChar w:fldCharType="separate"/>
      </w:r>
      <w:r>
        <w:t>42</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"_Toc473746001" </w:instrText>
      </w:r>
      <w:r>
        <w:fldChar w:fldCharType="separate"/>
      </w:r>
      <w:r>
        <w:rPr>
          <w:rStyle w:val="26"/>
          <w:rFonts w:ascii="宋体" w:hAnsi="宋体"/>
        </w:rPr>
        <w:t>4.2.5</w:t>
      </w:r>
      <w:r>
        <w:rPr>
          <w:rStyle w:val="26"/>
          <w:rFonts w:hint="eastAsia"/>
        </w:rPr>
        <w:t>孔口信息管理</w:t>
      </w:r>
      <w:r>
        <w:tab/>
      </w:r>
      <w:r>
        <w:fldChar w:fldCharType="begin"/>
      </w:r>
      <w:r>
        <w:instrText xml:space="preserve"> PAGEREF _Toc473746001 \h </w:instrText>
      </w:r>
      <w:r>
        <w:fldChar w:fldCharType="separate"/>
      </w:r>
      <w:r>
        <w:t>42</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"_Toc473746002" </w:instrText>
      </w:r>
      <w:r>
        <w:fldChar w:fldCharType="separate"/>
      </w:r>
      <w:r>
        <w:rPr>
          <w:rStyle w:val="26"/>
          <w:rFonts w:ascii="宋体" w:hAnsi="宋体"/>
        </w:rPr>
        <w:t>4.2.6</w:t>
      </w:r>
      <w:r>
        <w:rPr>
          <w:rStyle w:val="26"/>
          <w:rFonts w:hint="eastAsia"/>
        </w:rPr>
        <w:t>中继器信息管理</w:t>
      </w:r>
      <w:r>
        <w:tab/>
      </w:r>
      <w:r>
        <w:fldChar w:fldCharType="begin"/>
      </w:r>
      <w:r>
        <w:instrText xml:space="preserve"> PAGEREF _Toc473746002 \h </w:instrText>
      </w:r>
      <w:r>
        <w:fldChar w:fldCharType="separate"/>
      </w:r>
      <w:r>
        <w:t>43</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"_Toc473746003" </w:instrText>
      </w:r>
      <w:r>
        <w:fldChar w:fldCharType="separate"/>
      </w:r>
      <w:r>
        <w:rPr>
          <w:rStyle w:val="26"/>
          <w:rFonts w:ascii="宋体" w:hAnsi="宋体"/>
        </w:rPr>
        <w:t>4.2.7</w:t>
      </w:r>
      <w:r>
        <w:rPr>
          <w:rStyle w:val="26"/>
          <w:rFonts w:hint="eastAsia"/>
        </w:rPr>
        <w:t>传感器信息管理</w:t>
      </w:r>
      <w:r>
        <w:tab/>
      </w:r>
      <w:r>
        <w:fldChar w:fldCharType="begin"/>
      </w:r>
      <w:r>
        <w:instrText xml:space="preserve"> PAGEREF _Toc473746003 \h </w:instrText>
      </w:r>
      <w:r>
        <w:fldChar w:fldCharType="separate"/>
      </w:r>
      <w:r>
        <w:t>43</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"_Toc473746004" </w:instrText>
      </w:r>
      <w:r>
        <w:fldChar w:fldCharType="separate"/>
      </w:r>
      <w:r>
        <w:rPr>
          <w:rStyle w:val="26"/>
          <w:rFonts w:ascii="宋体" w:hAnsi="宋体"/>
        </w:rPr>
        <w:t>4.2.8</w:t>
      </w:r>
      <w:r>
        <w:rPr>
          <w:rStyle w:val="26"/>
          <w:rFonts w:hint="eastAsia"/>
        </w:rPr>
        <w:t>深部位移监测</w:t>
      </w:r>
      <w:r>
        <w:tab/>
      </w:r>
      <w:r>
        <w:fldChar w:fldCharType="begin"/>
      </w:r>
      <w:r>
        <w:instrText xml:space="preserve"> PAGEREF _Toc473746004 \h </w:instrText>
      </w:r>
      <w:r>
        <w:fldChar w:fldCharType="separate"/>
      </w:r>
      <w:r>
        <w:t>43</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"_Toc473746005" </w:instrText>
      </w:r>
      <w:r>
        <w:fldChar w:fldCharType="separate"/>
      </w:r>
      <w:r>
        <w:rPr>
          <w:rStyle w:val="26"/>
          <w:rFonts w:ascii="宋体" w:hAnsi="宋体"/>
        </w:rPr>
        <w:t>4.2.9</w:t>
      </w:r>
      <w:r>
        <w:rPr>
          <w:rStyle w:val="26"/>
          <w:rFonts w:hint="eastAsia"/>
        </w:rPr>
        <w:t>资料文件管理</w:t>
      </w:r>
      <w:r>
        <w:tab/>
      </w:r>
      <w:r>
        <w:fldChar w:fldCharType="begin"/>
      </w:r>
      <w:r>
        <w:instrText xml:space="preserve"> PAGEREF _Toc473746005 \h </w:instrText>
      </w:r>
      <w:r>
        <w:fldChar w:fldCharType="separate"/>
      </w:r>
      <w:r>
        <w:t>48</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"_Toc473746006" </w:instrText>
      </w:r>
      <w:r>
        <w:fldChar w:fldCharType="separate"/>
      </w:r>
      <w:r>
        <w:rPr>
          <w:rStyle w:val="26"/>
          <w:rFonts w:ascii="宋体" w:hAnsi="宋体"/>
        </w:rPr>
        <w:t>4.3</w:t>
      </w:r>
      <w:r>
        <w:rPr>
          <w:rFonts w:asciiTheme="minorHAnsi" w:hAnsiTheme="minorHAnsi" w:eastAsiaTheme="minorEastAsia" w:cstheme="minorBidi"/>
          <w:smallCaps w:val="0"/>
          <w:sz w:val="21"/>
          <w:szCs w:val="22"/>
        </w:rPr>
        <w:tab/>
      </w:r>
      <w:r>
        <w:rPr>
          <w:rStyle w:val="26"/>
          <w:rFonts w:hint="eastAsia" w:ascii="宋体" w:hAnsi="宋体"/>
        </w:rPr>
        <w:t>数据管理</w:t>
      </w:r>
      <w:r>
        <w:tab/>
      </w:r>
      <w:r>
        <w:fldChar w:fldCharType="begin"/>
      </w:r>
      <w:r>
        <w:instrText xml:space="preserve"> PAGEREF _Toc473746006 \h </w:instrText>
      </w:r>
      <w:r>
        <w:fldChar w:fldCharType="separate"/>
      </w:r>
      <w:r>
        <w:t>49</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"_Toc473746007" </w:instrText>
      </w:r>
      <w:r>
        <w:fldChar w:fldCharType="separate"/>
      </w:r>
      <w:r>
        <w:rPr>
          <w:rStyle w:val="26"/>
          <w:rFonts w:ascii="宋体" w:hAnsi="宋体"/>
        </w:rPr>
        <w:t xml:space="preserve">4.3.1 </w:t>
      </w:r>
      <w:r>
        <w:rPr>
          <w:rStyle w:val="26"/>
          <w:rFonts w:hint="eastAsia"/>
        </w:rPr>
        <w:t>重新计算</w:t>
      </w:r>
      <w:r>
        <w:tab/>
      </w:r>
      <w:r>
        <w:fldChar w:fldCharType="begin"/>
      </w:r>
      <w:r>
        <w:instrText xml:space="preserve"> PAGEREF _Toc473746007 \h </w:instrText>
      </w:r>
      <w:r>
        <w:fldChar w:fldCharType="separate"/>
      </w:r>
      <w:r>
        <w:t>49</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"_Toc473746008" </w:instrText>
      </w:r>
      <w:r>
        <w:fldChar w:fldCharType="separate"/>
      </w:r>
      <w:r>
        <w:rPr>
          <w:rStyle w:val="26"/>
          <w:rFonts w:ascii="宋体" w:hAnsi="宋体"/>
        </w:rPr>
        <w:t>4.3.2</w:t>
      </w:r>
      <w:r>
        <w:rPr>
          <w:rStyle w:val="26"/>
          <w:rFonts w:hint="eastAsia"/>
        </w:rPr>
        <w:t>初始日期</w:t>
      </w:r>
      <w:r>
        <w:tab/>
      </w:r>
      <w:r>
        <w:fldChar w:fldCharType="begin"/>
      </w:r>
      <w:r>
        <w:instrText xml:space="preserve"> PAGEREF _Toc473746008 \h </w:instrText>
      </w:r>
      <w:r>
        <w:fldChar w:fldCharType="separate"/>
      </w:r>
      <w:r>
        <w:t>49</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"_Toc473746009" </w:instrText>
      </w:r>
      <w:r>
        <w:fldChar w:fldCharType="separate"/>
      </w:r>
      <w:r>
        <w:rPr>
          <w:rStyle w:val="26"/>
          <w:rFonts w:ascii="宋体" w:hAnsi="宋体"/>
        </w:rPr>
        <w:t>4.3.3</w:t>
      </w:r>
      <w:r>
        <w:rPr>
          <w:rStyle w:val="26"/>
          <w:rFonts w:hint="eastAsia"/>
        </w:rPr>
        <w:t>传感器基础数据值</w:t>
      </w:r>
      <w:r>
        <w:tab/>
      </w:r>
      <w:r>
        <w:fldChar w:fldCharType="begin"/>
      </w:r>
      <w:r>
        <w:instrText xml:space="preserve"> PAGEREF _Toc473746009 \h </w:instrText>
      </w:r>
      <w:r>
        <w:fldChar w:fldCharType="separate"/>
      </w:r>
      <w:r>
        <w:t>49</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"_Toc473746010" </w:instrText>
      </w:r>
      <w:r>
        <w:fldChar w:fldCharType="separate"/>
      </w:r>
      <w:r>
        <w:rPr>
          <w:rStyle w:val="26"/>
          <w:rFonts w:ascii="宋体" w:hAnsi="宋体"/>
        </w:rPr>
        <w:t>4.3.4</w:t>
      </w:r>
      <w:r>
        <w:rPr>
          <w:rStyle w:val="26"/>
          <w:rFonts w:hint="eastAsia"/>
        </w:rPr>
        <w:t>角度预警</w:t>
      </w:r>
      <w:r>
        <w:tab/>
      </w:r>
      <w:r>
        <w:fldChar w:fldCharType="begin"/>
      </w:r>
      <w:r>
        <w:instrText xml:space="preserve"> PAGEREF _Toc473746010 \h </w:instrText>
      </w:r>
      <w:r>
        <w:fldChar w:fldCharType="separate"/>
      </w:r>
      <w:r>
        <w:t>50</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"_Toc473746011" </w:instrText>
      </w:r>
      <w:r>
        <w:fldChar w:fldCharType="separate"/>
      </w:r>
      <w:r>
        <w:rPr>
          <w:rStyle w:val="26"/>
          <w:rFonts w:ascii="宋体" w:hAnsi="宋体"/>
        </w:rPr>
        <w:t>4.3.5</w:t>
      </w:r>
      <w:r>
        <w:rPr>
          <w:rStyle w:val="26"/>
          <w:rFonts w:hint="eastAsia"/>
        </w:rPr>
        <w:t>位移预警</w:t>
      </w:r>
      <w:r>
        <w:tab/>
      </w:r>
      <w:r>
        <w:fldChar w:fldCharType="begin"/>
      </w:r>
      <w:r>
        <w:instrText xml:space="preserve"> PAGEREF _Toc473746011 \h </w:instrText>
      </w:r>
      <w:r>
        <w:fldChar w:fldCharType="separate"/>
      </w:r>
      <w:r>
        <w:t>50</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"_Toc473746012" </w:instrText>
      </w:r>
      <w:r>
        <w:fldChar w:fldCharType="separate"/>
      </w:r>
      <w:r>
        <w:rPr>
          <w:rStyle w:val="26"/>
          <w:rFonts w:ascii="宋体" w:hAnsi="宋体"/>
        </w:rPr>
        <w:t>4.3.6</w:t>
      </w:r>
      <w:r>
        <w:rPr>
          <w:rStyle w:val="26"/>
          <w:rFonts w:hint="eastAsia"/>
        </w:rPr>
        <w:t>角速率预警</w:t>
      </w:r>
      <w:r>
        <w:tab/>
      </w:r>
      <w:r>
        <w:fldChar w:fldCharType="begin"/>
      </w:r>
      <w:r>
        <w:instrText xml:space="preserve"> PAGEREF _Toc473746012 \h </w:instrText>
      </w:r>
      <w:r>
        <w:fldChar w:fldCharType="separate"/>
      </w:r>
      <w:r>
        <w:t>50</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"_Toc473746013" </w:instrText>
      </w:r>
      <w:r>
        <w:fldChar w:fldCharType="separate"/>
      </w:r>
      <w:r>
        <w:rPr>
          <w:rStyle w:val="26"/>
          <w:rFonts w:ascii="宋体" w:hAnsi="宋体"/>
        </w:rPr>
        <w:t>4.3.7</w:t>
      </w:r>
      <w:r>
        <w:rPr>
          <w:rStyle w:val="26"/>
          <w:rFonts w:hint="eastAsia"/>
        </w:rPr>
        <w:t>传感器更换</w:t>
      </w:r>
      <w:r>
        <w:tab/>
      </w:r>
      <w:r>
        <w:fldChar w:fldCharType="begin"/>
      </w:r>
      <w:r>
        <w:instrText xml:space="preserve"> PAGEREF _Toc473746013 \h </w:instrText>
      </w:r>
      <w:r>
        <w:fldChar w:fldCharType="separate"/>
      </w:r>
      <w:r>
        <w:t>50</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"_Toc473746014" </w:instrText>
      </w:r>
      <w:r>
        <w:fldChar w:fldCharType="separate"/>
      </w:r>
      <w:r>
        <w:rPr>
          <w:rStyle w:val="26"/>
          <w:rFonts w:ascii="宋体" w:hAnsi="宋体"/>
        </w:rPr>
        <w:t>4.3.8</w:t>
      </w:r>
      <w:r>
        <w:rPr>
          <w:rStyle w:val="26"/>
          <w:rFonts w:hint="eastAsia"/>
        </w:rPr>
        <w:t>中继器更换</w:t>
      </w:r>
      <w:r>
        <w:tab/>
      </w:r>
      <w:r>
        <w:fldChar w:fldCharType="begin"/>
      </w:r>
      <w:r>
        <w:instrText xml:space="preserve"> PAGEREF _Toc473746014 \h </w:instrText>
      </w:r>
      <w:r>
        <w:fldChar w:fldCharType="separate"/>
      </w:r>
      <w:r>
        <w:t>50</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"_Toc473746015" </w:instrText>
      </w:r>
      <w:r>
        <w:fldChar w:fldCharType="separate"/>
      </w:r>
      <w:r>
        <w:rPr>
          <w:rStyle w:val="26"/>
          <w:rFonts w:ascii="宋体" w:hAnsi="宋体"/>
        </w:rPr>
        <w:t>4.3.8</w:t>
      </w:r>
      <w:r>
        <w:rPr>
          <w:rStyle w:val="26"/>
          <w:rFonts w:hint="eastAsia"/>
        </w:rPr>
        <w:t>基站更换</w:t>
      </w:r>
      <w:r>
        <w:tab/>
      </w:r>
      <w:r>
        <w:fldChar w:fldCharType="begin"/>
      </w:r>
      <w:r>
        <w:instrText xml:space="preserve"> PAGEREF _Toc473746015 \h </w:instrText>
      </w:r>
      <w:r>
        <w:fldChar w:fldCharType="separate"/>
      </w:r>
      <w:r>
        <w:t>50</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"_Toc473746016" </w:instrText>
      </w:r>
      <w:r>
        <w:fldChar w:fldCharType="separate"/>
      </w:r>
      <w:r>
        <w:rPr>
          <w:rStyle w:val="26"/>
          <w:rFonts w:ascii="宋体" w:hAnsi="宋体"/>
        </w:rPr>
        <w:t>4.3.9</w:t>
      </w:r>
      <w:r>
        <w:rPr>
          <w:rStyle w:val="26"/>
          <w:rFonts w:hint="eastAsia"/>
        </w:rPr>
        <w:t>描点系统参数</w:t>
      </w:r>
      <w:r>
        <w:tab/>
      </w:r>
      <w:r>
        <w:fldChar w:fldCharType="begin"/>
      </w:r>
      <w:r>
        <w:instrText xml:space="preserve"> PAGEREF _Toc473746016 \h </w:instrText>
      </w:r>
      <w:r>
        <w:fldChar w:fldCharType="separate"/>
      </w:r>
      <w:r>
        <w:t>50</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"_Toc473746017" </w:instrText>
      </w:r>
      <w:r>
        <w:fldChar w:fldCharType="separate"/>
      </w:r>
      <w:r>
        <w:rPr>
          <w:rStyle w:val="26"/>
          <w:rFonts w:ascii="宋体" w:hAnsi="宋体"/>
        </w:rPr>
        <w:t>4.4</w:t>
      </w:r>
      <w:r>
        <w:rPr>
          <w:rFonts w:asciiTheme="minorHAnsi" w:hAnsiTheme="minorHAnsi" w:eastAsiaTheme="minorEastAsia" w:cstheme="minorBidi"/>
          <w:smallCaps w:val="0"/>
          <w:sz w:val="21"/>
          <w:szCs w:val="22"/>
        </w:rPr>
        <w:tab/>
      </w:r>
      <w:r>
        <w:rPr>
          <w:rStyle w:val="26"/>
          <w:rFonts w:hint="eastAsia" w:ascii="宋体" w:hAnsi="宋体"/>
        </w:rPr>
        <w:t>监测数据处理</w:t>
      </w:r>
      <w:r>
        <w:tab/>
      </w:r>
      <w:r>
        <w:fldChar w:fldCharType="begin"/>
      </w:r>
      <w:r>
        <w:instrText xml:space="preserve"> PAGEREF _Toc473746017 \h </w:instrText>
      </w:r>
      <w:r>
        <w:fldChar w:fldCharType="separate"/>
      </w:r>
      <w:r>
        <w:t>50</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"_Toc473746018" </w:instrText>
      </w:r>
      <w:r>
        <w:fldChar w:fldCharType="separate"/>
      </w:r>
      <w:r>
        <w:rPr>
          <w:rStyle w:val="26"/>
          <w:rFonts w:ascii="宋体" w:hAnsi="宋体"/>
        </w:rPr>
        <w:t xml:space="preserve">4.4.1 </w:t>
      </w:r>
      <w:r>
        <w:rPr>
          <w:rStyle w:val="26"/>
          <w:rFonts w:hint="eastAsia" w:ascii="宋体" w:hAnsi="宋体"/>
        </w:rPr>
        <w:t>接收报文</w:t>
      </w:r>
      <w:r>
        <w:tab/>
      </w:r>
      <w:r>
        <w:fldChar w:fldCharType="begin"/>
      </w:r>
      <w:r>
        <w:instrText xml:space="preserve"> PAGEREF _Toc473746018 \h </w:instrText>
      </w:r>
      <w:r>
        <w:fldChar w:fldCharType="separate"/>
      </w:r>
      <w:r>
        <w:t>50</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"_Toc473746019" </w:instrText>
      </w:r>
      <w:r>
        <w:fldChar w:fldCharType="separate"/>
      </w:r>
      <w:r>
        <w:rPr>
          <w:rStyle w:val="26"/>
          <w:rFonts w:ascii="宋体" w:hAnsi="宋体"/>
        </w:rPr>
        <w:t xml:space="preserve">4.4.2 </w:t>
      </w:r>
      <w:r>
        <w:rPr>
          <w:rStyle w:val="26"/>
          <w:rFonts w:hint="eastAsia" w:ascii="宋体" w:hAnsi="宋体"/>
        </w:rPr>
        <w:t>解析报文</w:t>
      </w:r>
      <w:r>
        <w:tab/>
      </w:r>
      <w:r>
        <w:fldChar w:fldCharType="begin"/>
      </w:r>
      <w:r>
        <w:instrText xml:space="preserve"> PAGEREF _Toc473746019 \h </w:instrText>
      </w:r>
      <w:r>
        <w:fldChar w:fldCharType="separate"/>
      </w:r>
      <w:r>
        <w:t>50</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"_Toc473746020" </w:instrText>
      </w:r>
      <w:r>
        <w:fldChar w:fldCharType="separate"/>
      </w:r>
      <w:r>
        <w:rPr>
          <w:rStyle w:val="26"/>
          <w:rFonts w:ascii="宋体" w:hAnsi="宋体"/>
        </w:rPr>
        <w:t>4.4.3</w:t>
      </w:r>
      <w:r>
        <w:rPr>
          <w:rStyle w:val="26"/>
          <w:rFonts w:hint="eastAsia" w:ascii="宋体" w:hAnsi="宋体"/>
        </w:rPr>
        <w:t>计算角度</w:t>
      </w:r>
      <w:r>
        <w:tab/>
      </w:r>
      <w:r>
        <w:fldChar w:fldCharType="begin"/>
      </w:r>
      <w:r>
        <w:instrText xml:space="preserve"> PAGEREF _Toc473746020 \h </w:instrText>
      </w:r>
      <w:r>
        <w:fldChar w:fldCharType="separate"/>
      </w:r>
      <w:r>
        <w:t>51</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"_Toc473746021" </w:instrText>
      </w:r>
      <w:r>
        <w:fldChar w:fldCharType="separate"/>
      </w:r>
      <w:r>
        <w:rPr>
          <w:rStyle w:val="26"/>
          <w:rFonts w:ascii="宋体" w:hAnsi="宋体"/>
        </w:rPr>
        <w:t>4.4.4</w:t>
      </w:r>
      <w:r>
        <w:rPr>
          <w:rStyle w:val="26"/>
          <w:rFonts w:hint="eastAsia" w:ascii="宋体" w:hAnsi="宋体"/>
        </w:rPr>
        <w:t>曲线画法</w:t>
      </w:r>
      <w:r>
        <w:tab/>
      </w:r>
      <w:r>
        <w:fldChar w:fldCharType="begin"/>
      </w:r>
      <w:r>
        <w:instrText xml:space="preserve"> PAGEREF _Toc473746021 \h </w:instrText>
      </w:r>
      <w:r>
        <w:fldChar w:fldCharType="separate"/>
      </w:r>
      <w:r>
        <w:t>51</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"_Toc473746022" </w:instrText>
      </w:r>
      <w:r>
        <w:fldChar w:fldCharType="separate"/>
      </w:r>
      <w:r>
        <w:rPr>
          <w:rStyle w:val="26"/>
          <w:rFonts w:ascii="宋体" w:hAnsi="宋体"/>
        </w:rPr>
        <w:t>4.4.5</w:t>
      </w:r>
      <w:r>
        <w:rPr>
          <w:rStyle w:val="26"/>
          <w:rFonts w:hint="eastAsia" w:ascii="宋体" w:hAnsi="宋体"/>
        </w:rPr>
        <w:t>传感器更换算法</w:t>
      </w:r>
      <w:r>
        <w:tab/>
      </w:r>
      <w:r>
        <w:fldChar w:fldCharType="begin"/>
      </w:r>
      <w:r>
        <w:instrText xml:space="preserve"> PAGEREF _Toc473746022 \h </w:instrText>
      </w:r>
      <w:r>
        <w:fldChar w:fldCharType="separate"/>
      </w:r>
      <w:r>
        <w:t>64</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"_Toc473746023" </w:instrText>
      </w:r>
      <w:r>
        <w:fldChar w:fldCharType="separate"/>
      </w:r>
      <w:r>
        <w:rPr>
          <w:rStyle w:val="26"/>
          <w:rFonts w:ascii="宋体" w:hAnsi="宋体"/>
        </w:rPr>
        <w:t>4.5</w:t>
      </w:r>
      <w:r>
        <w:rPr>
          <w:rFonts w:asciiTheme="minorHAnsi" w:hAnsiTheme="minorHAnsi" w:eastAsiaTheme="minorEastAsia" w:cstheme="minorBidi"/>
          <w:smallCaps w:val="0"/>
          <w:sz w:val="21"/>
          <w:szCs w:val="22"/>
        </w:rPr>
        <w:tab/>
      </w:r>
      <w:r>
        <w:rPr>
          <w:rStyle w:val="26"/>
          <w:rFonts w:hint="eastAsia" w:ascii="宋体" w:hAnsi="宋体"/>
        </w:rPr>
        <w:t>在线监测与预警</w:t>
      </w:r>
      <w:r>
        <w:tab/>
      </w:r>
      <w:r>
        <w:fldChar w:fldCharType="begin"/>
      </w:r>
      <w:r>
        <w:instrText xml:space="preserve"> PAGEREF _Toc473746023 \h </w:instrText>
      </w:r>
      <w:r>
        <w:fldChar w:fldCharType="separate"/>
      </w:r>
      <w:r>
        <w:t>65</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"_Toc473746024" </w:instrText>
      </w:r>
      <w:r>
        <w:fldChar w:fldCharType="separate"/>
      </w:r>
      <w:r>
        <w:rPr>
          <w:rStyle w:val="26"/>
          <w:rFonts w:ascii="宋体" w:hAnsi="宋体"/>
        </w:rPr>
        <w:t>4.5.1</w:t>
      </w:r>
      <w:r>
        <w:rPr>
          <w:rStyle w:val="26"/>
          <w:rFonts w:hint="eastAsia"/>
        </w:rPr>
        <w:t>在线监测</w:t>
      </w:r>
      <w:r>
        <w:tab/>
      </w:r>
      <w:r>
        <w:fldChar w:fldCharType="begin"/>
      </w:r>
      <w:r>
        <w:instrText xml:space="preserve"> PAGEREF _Toc473746024 \h </w:instrText>
      </w:r>
      <w:r>
        <w:fldChar w:fldCharType="separate"/>
      </w:r>
      <w:r>
        <w:t>65</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"_Toc473746025" </w:instrText>
      </w:r>
      <w:r>
        <w:fldChar w:fldCharType="separate"/>
      </w:r>
      <w:r>
        <w:rPr>
          <w:rStyle w:val="26"/>
          <w:rFonts w:ascii="宋体" w:hAnsi="宋体"/>
        </w:rPr>
        <w:t>4.5.2</w:t>
      </w:r>
      <w:r>
        <w:rPr>
          <w:rStyle w:val="26"/>
          <w:rFonts w:hint="eastAsia" w:ascii="宋体" w:hAnsi="宋体"/>
        </w:rPr>
        <w:t>预警预报</w:t>
      </w:r>
      <w:r>
        <w:tab/>
      </w:r>
      <w:r>
        <w:fldChar w:fldCharType="begin"/>
      </w:r>
      <w:r>
        <w:instrText xml:space="preserve"> PAGEREF _Toc473746025 \h </w:instrText>
      </w:r>
      <w:r>
        <w:fldChar w:fldCharType="separate"/>
      </w:r>
      <w:r>
        <w:t>78</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"_Toc473746026" </w:instrText>
      </w:r>
      <w:r>
        <w:fldChar w:fldCharType="separate"/>
      </w:r>
      <w:r>
        <w:rPr>
          <w:rStyle w:val="26"/>
          <w:rFonts w:ascii="宋体" w:hAnsi="宋体"/>
        </w:rPr>
        <w:t>4.5.3</w:t>
      </w:r>
      <w:r>
        <w:rPr>
          <w:rStyle w:val="26"/>
          <w:rFonts w:hint="eastAsia"/>
        </w:rPr>
        <w:t>监测简报</w:t>
      </w:r>
      <w:r>
        <w:tab/>
      </w:r>
      <w:r>
        <w:fldChar w:fldCharType="begin"/>
      </w:r>
      <w:r>
        <w:instrText xml:space="preserve"> PAGEREF _Toc473746026 \h </w:instrText>
      </w:r>
      <w:r>
        <w:fldChar w:fldCharType="separate"/>
      </w:r>
      <w:r>
        <w:t>85</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"_Toc473746027" </w:instrText>
      </w:r>
      <w:r>
        <w:fldChar w:fldCharType="separate"/>
      </w:r>
      <w:r>
        <w:rPr>
          <w:rStyle w:val="26"/>
          <w:rFonts w:ascii="宋体" w:hAnsi="宋体"/>
        </w:rPr>
        <w:t>4.5.3</w:t>
      </w:r>
      <w:r>
        <w:rPr>
          <w:rStyle w:val="26"/>
          <w:rFonts w:hint="eastAsia"/>
        </w:rPr>
        <w:t>监测设备工作状态自检</w:t>
      </w:r>
      <w:r>
        <w:tab/>
      </w:r>
      <w:r>
        <w:fldChar w:fldCharType="begin"/>
      </w:r>
      <w:r>
        <w:instrText xml:space="preserve"> PAGEREF _Toc473746027 \h </w:instrText>
      </w:r>
      <w:r>
        <w:fldChar w:fldCharType="separate"/>
      </w:r>
      <w:r>
        <w:t>87</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"_Toc473746028" </w:instrText>
      </w:r>
      <w:r>
        <w:fldChar w:fldCharType="separate"/>
      </w:r>
      <w:r>
        <w:rPr>
          <w:rStyle w:val="26"/>
          <w:rFonts w:ascii="宋体" w:hAnsi="宋体"/>
        </w:rPr>
        <w:t>4.6</w:t>
      </w:r>
      <w:r>
        <w:rPr>
          <w:rFonts w:asciiTheme="minorHAnsi" w:hAnsiTheme="minorHAnsi" w:eastAsiaTheme="minorEastAsia" w:cstheme="minorBidi"/>
          <w:smallCaps w:val="0"/>
          <w:sz w:val="21"/>
          <w:szCs w:val="22"/>
        </w:rPr>
        <w:tab/>
      </w:r>
      <w:r>
        <w:rPr>
          <w:rStyle w:val="26"/>
          <w:rFonts w:hint="eastAsia" w:ascii="宋体" w:hAnsi="宋体"/>
        </w:rPr>
        <w:t>报表管理</w:t>
      </w:r>
      <w:r>
        <w:tab/>
      </w:r>
      <w:r>
        <w:fldChar w:fldCharType="begin"/>
      </w:r>
      <w:r>
        <w:instrText xml:space="preserve"> PAGEREF _Toc473746028 \h </w:instrText>
      </w:r>
      <w:r>
        <w:fldChar w:fldCharType="separate"/>
      </w:r>
      <w:r>
        <w:t>87</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"_Toc473746029" </w:instrText>
      </w:r>
      <w:r>
        <w:fldChar w:fldCharType="separate"/>
      </w:r>
      <w:r>
        <w:rPr>
          <w:rStyle w:val="26"/>
          <w:rFonts w:ascii="宋体" w:hAnsi="宋体"/>
        </w:rPr>
        <w:t>4.6.1</w:t>
      </w:r>
      <w:r>
        <w:rPr>
          <w:rStyle w:val="26"/>
          <w:rFonts w:hint="eastAsia"/>
        </w:rPr>
        <w:t>边坡数据信息统计表</w:t>
      </w:r>
      <w:r>
        <w:tab/>
      </w:r>
      <w:r>
        <w:fldChar w:fldCharType="begin"/>
      </w:r>
      <w:r>
        <w:instrText xml:space="preserve"> PAGEREF _Toc473746029 \h </w:instrText>
      </w:r>
      <w:r>
        <w:fldChar w:fldCharType="separate"/>
      </w:r>
      <w:r>
        <w:t>87</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"_Toc473746030" </w:instrText>
      </w:r>
      <w:r>
        <w:fldChar w:fldCharType="separate"/>
      </w:r>
      <w:r>
        <w:rPr>
          <w:rStyle w:val="26"/>
          <w:rFonts w:ascii="宋体" w:hAnsi="宋体"/>
        </w:rPr>
        <w:t>4.6.2</w:t>
      </w:r>
      <w:r>
        <w:rPr>
          <w:rStyle w:val="26"/>
          <w:rFonts w:hint="eastAsia"/>
        </w:rPr>
        <w:t>边坡信息统计表</w:t>
      </w:r>
      <w:r>
        <w:tab/>
      </w:r>
      <w:r>
        <w:fldChar w:fldCharType="begin"/>
      </w:r>
      <w:r>
        <w:instrText xml:space="preserve"> PAGEREF _Toc473746030 \h </w:instrText>
      </w:r>
      <w:r>
        <w:fldChar w:fldCharType="separate"/>
      </w:r>
      <w:r>
        <w:t>88</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"_Toc473746031" </w:instrText>
      </w:r>
      <w:r>
        <w:fldChar w:fldCharType="separate"/>
      </w:r>
      <w:r>
        <w:rPr>
          <w:rStyle w:val="26"/>
          <w:rFonts w:ascii="宋体" w:hAnsi="宋体"/>
        </w:rPr>
        <w:t>4.6.3</w:t>
      </w:r>
      <w:r>
        <w:rPr>
          <w:rStyle w:val="26"/>
          <w:rFonts w:hint="eastAsia"/>
        </w:rPr>
        <w:t>传感器状态统计表</w:t>
      </w:r>
      <w:r>
        <w:tab/>
      </w:r>
      <w:r>
        <w:fldChar w:fldCharType="begin"/>
      </w:r>
      <w:r>
        <w:instrText xml:space="preserve"> PAGEREF _Toc473746031 \h </w:instrText>
      </w:r>
      <w:r>
        <w:fldChar w:fldCharType="separate"/>
      </w:r>
      <w:r>
        <w:t>90</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"_Toc473746032" </w:instrText>
      </w:r>
      <w:r>
        <w:fldChar w:fldCharType="separate"/>
      </w:r>
      <w:r>
        <w:rPr>
          <w:rStyle w:val="26"/>
          <w:rFonts w:ascii="宋体" w:hAnsi="宋体"/>
        </w:rPr>
        <w:t>4.6.4</w:t>
      </w:r>
      <w:r>
        <w:rPr>
          <w:rStyle w:val="26"/>
          <w:rFonts w:hint="eastAsia"/>
        </w:rPr>
        <w:t>传感器更换情况统计表</w:t>
      </w:r>
      <w:r>
        <w:tab/>
      </w:r>
      <w:r>
        <w:fldChar w:fldCharType="begin"/>
      </w:r>
      <w:r>
        <w:instrText xml:space="preserve"> PAGEREF _Toc473746032 \h </w:instrText>
      </w:r>
      <w:r>
        <w:fldChar w:fldCharType="separate"/>
      </w:r>
      <w:r>
        <w:t>90</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"_Toc473746033" </w:instrText>
      </w:r>
      <w:r>
        <w:fldChar w:fldCharType="separate"/>
      </w:r>
      <w:r>
        <w:rPr>
          <w:rStyle w:val="26"/>
          <w:rFonts w:ascii="宋体" w:hAnsi="宋体"/>
        </w:rPr>
        <w:t>4.6.5</w:t>
      </w:r>
      <w:r>
        <w:rPr>
          <w:rStyle w:val="26"/>
          <w:rFonts w:hint="eastAsia"/>
        </w:rPr>
        <w:t>数据管理异常处理统计表</w:t>
      </w:r>
      <w:r>
        <w:tab/>
      </w:r>
      <w:r>
        <w:fldChar w:fldCharType="begin"/>
      </w:r>
      <w:r>
        <w:instrText xml:space="preserve"> PAGEREF _Toc473746033 \h </w:instrText>
      </w:r>
      <w:r>
        <w:fldChar w:fldCharType="separate"/>
      </w:r>
      <w:r>
        <w:t>90</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"_Toc473746034" </w:instrText>
      </w:r>
      <w:r>
        <w:fldChar w:fldCharType="separate"/>
      </w:r>
      <w:r>
        <w:rPr>
          <w:rStyle w:val="26"/>
          <w:rFonts w:ascii="宋体" w:hAnsi="宋体"/>
        </w:rPr>
        <w:t>4.6.6</w:t>
      </w:r>
      <w:r>
        <w:rPr>
          <w:rStyle w:val="26"/>
          <w:rFonts w:hint="eastAsia"/>
        </w:rPr>
        <w:t>边坡预警信息统计表</w:t>
      </w:r>
      <w:r>
        <w:tab/>
      </w:r>
      <w:r>
        <w:fldChar w:fldCharType="begin"/>
      </w:r>
      <w:r>
        <w:instrText xml:space="preserve"> PAGEREF _Toc473746034 \h </w:instrText>
      </w:r>
      <w:r>
        <w:fldChar w:fldCharType="separate"/>
      </w:r>
      <w:r>
        <w:t>91</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"_Toc473746035" </w:instrText>
      </w:r>
      <w:r>
        <w:fldChar w:fldCharType="separate"/>
      </w:r>
      <w:r>
        <w:rPr>
          <w:rStyle w:val="26"/>
          <w:rFonts w:ascii="宋体" w:hAnsi="宋体"/>
        </w:rPr>
        <w:t>4.6.7</w:t>
      </w:r>
      <w:r>
        <w:rPr>
          <w:rStyle w:val="26"/>
          <w:rFonts w:hint="eastAsia"/>
        </w:rPr>
        <w:t>边坡要素统计分析表</w:t>
      </w:r>
      <w:r>
        <w:tab/>
      </w:r>
      <w:r>
        <w:fldChar w:fldCharType="begin"/>
      </w:r>
      <w:r>
        <w:instrText xml:space="preserve"> PAGEREF _Toc473746035 \h </w:instrText>
      </w:r>
      <w:r>
        <w:fldChar w:fldCharType="separate"/>
      </w:r>
      <w:r>
        <w:t>91</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"_Toc473746036" </w:instrText>
      </w:r>
      <w:r>
        <w:fldChar w:fldCharType="separate"/>
      </w:r>
      <w:r>
        <w:rPr>
          <w:rStyle w:val="26"/>
          <w:rFonts w:ascii="宋体" w:hAnsi="宋体"/>
        </w:rPr>
        <w:t>4.6.8</w:t>
      </w:r>
      <w:r>
        <w:rPr>
          <w:rStyle w:val="26"/>
          <w:rFonts w:hint="eastAsia"/>
        </w:rPr>
        <w:t>原始数据统计表</w:t>
      </w:r>
      <w:r>
        <w:tab/>
      </w:r>
      <w:r>
        <w:fldChar w:fldCharType="begin"/>
      </w:r>
      <w:r>
        <w:instrText xml:space="preserve"> PAGEREF _Toc473746036 \h </w:instrText>
      </w:r>
      <w:r>
        <w:fldChar w:fldCharType="separate"/>
      </w:r>
      <w:r>
        <w:t>95</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"_Toc473746037" </w:instrText>
      </w:r>
      <w:r>
        <w:fldChar w:fldCharType="separate"/>
      </w:r>
      <w:r>
        <w:rPr>
          <w:rStyle w:val="26"/>
          <w:rFonts w:ascii="宋体" w:hAnsi="宋体"/>
        </w:rPr>
        <w:t>4.6.9</w:t>
      </w:r>
      <w:r>
        <w:rPr>
          <w:rStyle w:val="26"/>
          <w:rFonts w:hint="eastAsia"/>
        </w:rPr>
        <w:t>卫星地图数据统计表</w:t>
      </w:r>
      <w:r>
        <w:tab/>
      </w:r>
      <w:r>
        <w:fldChar w:fldCharType="begin"/>
      </w:r>
      <w:r>
        <w:instrText xml:space="preserve"> PAGEREF _Toc473746037 \h </w:instrText>
      </w:r>
      <w:r>
        <w:fldChar w:fldCharType="separate"/>
      </w:r>
      <w:r>
        <w:t>95</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"_Toc473746038" </w:instrText>
      </w:r>
      <w:r>
        <w:fldChar w:fldCharType="separate"/>
      </w:r>
      <w:r>
        <w:rPr>
          <w:rStyle w:val="26"/>
          <w:rFonts w:ascii="宋体" w:hAnsi="宋体"/>
        </w:rPr>
        <w:t>4.6.10</w:t>
      </w:r>
      <w:r>
        <w:rPr>
          <w:rStyle w:val="26"/>
          <w:rFonts w:hint="eastAsia"/>
        </w:rPr>
        <w:t>短信通知数据统计表</w:t>
      </w:r>
      <w:r>
        <w:tab/>
      </w:r>
      <w:r>
        <w:fldChar w:fldCharType="begin"/>
      </w:r>
      <w:r>
        <w:instrText xml:space="preserve"> PAGEREF _Toc473746038 \h </w:instrText>
      </w:r>
      <w:r>
        <w:fldChar w:fldCharType="separate"/>
      </w:r>
      <w:r>
        <w:t>95</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"_Toc473746039" </w:instrText>
      </w:r>
      <w:r>
        <w:fldChar w:fldCharType="separate"/>
      </w:r>
      <w:r>
        <w:rPr>
          <w:rStyle w:val="26"/>
          <w:rFonts w:ascii="宋体" w:hAnsi="宋体"/>
        </w:rPr>
        <w:t>4.6.11</w:t>
      </w:r>
      <w:r>
        <w:rPr>
          <w:rStyle w:val="26"/>
          <w:rFonts w:hint="eastAsia"/>
        </w:rPr>
        <w:t>用户登录统计表</w:t>
      </w:r>
      <w:r>
        <w:tab/>
      </w:r>
      <w:r>
        <w:fldChar w:fldCharType="begin"/>
      </w:r>
      <w:r>
        <w:instrText xml:space="preserve"> PAGEREF _Toc473746039 \h </w:instrText>
      </w:r>
      <w:r>
        <w:fldChar w:fldCharType="separate"/>
      </w:r>
      <w:r>
        <w:t>96</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"_Toc473746040" </w:instrText>
      </w:r>
      <w:r>
        <w:fldChar w:fldCharType="separate"/>
      </w:r>
      <w:r>
        <w:rPr>
          <w:rStyle w:val="26"/>
          <w:rFonts w:ascii="宋体" w:hAnsi="宋体"/>
        </w:rPr>
        <w:t>4.6.12</w:t>
      </w:r>
      <w:r>
        <w:rPr>
          <w:rStyle w:val="26"/>
          <w:rFonts w:hint="eastAsia"/>
        </w:rPr>
        <w:t>传感器基础数据值统计</w:t>
      </w:r>
      <w:r>
        <w:tab/>
      </w:r>
      <w:r>
        <w:fldChar w:fldCharType="begin"/>
      </w:r>
      <w:r>
        <w:instrText xml:space="preserve"> PAGEREF _Toc473746040 \h </w:instrText>
      </w:r>
      <w:r>
        <w:fldChar w:fldCharType="separate"/>
      </w:r>
      <w:r>
        <w:t>96</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"_Toc473746041" </w:instrText>
      </w:r>
      <w:r>
        <w:fldChar w:fldCharType="separate"/>
      </w:r>
      <w:r>
        <w:rPr>
          <w:rStyle w:val="26"/>
          <w:rFonts w:ascii="宋体" w:hAnsi="宋体"/>
        </w:rPr>
        <w:t>4.6.13</w:t>
      </w:r>
      <w:r>
        <w:rPr>
          <w:rStyle w:val="26"/>
          <w:rFonts w:hint="eastAsia"/>
        </w:rPr>
        <w:t>监测简报</w:t>
      </w:r>
      <w:r>
        <w:tab/>
      </w:r>
      <w:r>
        <w:fldChar w:fldCharType="begin"/>
      </w:r>
      <w:r>
        <w:instrText xml:space="preserve"> PAGEREF _Toc473746041 \h </w:instrText>
      </w:r>
      <w:r>
        <w:fldChar w:fldCharType="separate"/>
      </w:r>
      <w:r>
        <w:t>96</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"_Toc473746042" </w:instrText>
      </w:r>
      <w:r>
        <w:fldChar w:fldCharType="separate"/>
      </w:r>
      <w:r>
        <w:rPr>
          <w:rStyle w:val="26"/>
          <w:rFonts w:ascii="宋体" w:hAnsi="宋体"/>
        </w:rPr>
        <w:t>4.6.14</w:t>
      </w:r>
      <w:r>
        <w:rPr>
          <w:rStyle w:val="26"/>
          <w:rFonts w:hint="eastAsia" w:ascii="宋体" w:hAnsi="宋体"/>
        </w:rPr>
        <w:t>基站数据统计</w:t>
      </w:r>
      <w:r>
        <w:tab/>
      </w:r>
      <w:r>
        <w:fldChar w:fldCharType="begin"/>
      </w:r>
      <w:r>
        <w:instrText xml:space="preserve"> PAGEREF _Toc473746042 \h </w:instrText>
      </w:r>
      <w:r>
        <w:fldChar w:fldCharType="separate"/>
      </w:r>
      <w:r>
        <w:t>98</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"_Toc473746043" </w:instrText>
      </w:r>
      <w:r>
        <w:fldChar w:fldCharType="separate"/>
      </w:r>
      <w:r>
        <w:rPr>
          <w:rStyle w:val="26"/>
          <w:rFonts w:ascii="宋体" w:hAnsi="宋体"/>
        </w:rPr>
        <w:t>4.6.15</w:t>
      </w:r>
      <w:r>
        <w:rPr>
          <w:rStyle w:val="26"/>
          <w:rFonts w:hint="eastAsia" w:ascii="宋体" w:hAnsi="宋体"/>
        </w:rPr>
        <w:t>曲线数据查询</w:t>
      </w:r>
      <w:r>
        <w:tab/>
      </w:r>
      <w:r>
        <w:fldChar w:fldCharType="begin"/>
      </w:r>
      <w:r>
        <w:instrText xml:space="preserve"> PAGEREF _Toc473746043 \h </w:instrText>
      </w:r>
      <w:r>
        <w:fldChar w:fldCharType="separate"/>
      </w:r>
      <w:r>
        <w:t>98</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"_Toc473746044" </w:instrText>
      </w:r>
      <w:r>
        <w:fldChar w:fldCharType="separate"/>
      </w:r>
      <w:r>
        <w:rPr>
          <w:rStyle w:val="26"/>
          <w:rFonts w:ascii="宋体" w:hAnsi="宋体"/>
        </w:rPr>
        <w:t>4.7</w:t>
      </w:r>
      <w:r>
        <w:rPr>
          <w:rFonts w:asciiTheme="minorHAnsi" w:hAnsiTheme="minorHAnsi" w:eastAsiaTheme="minorEastAsia" w:cstheme="minorBidi"/>
          <w:smallCaps w:val="0"/>
          <w:sz w:val="21"/>
          <w:szCs w:val="22"/>
        </w:rPr>
        <w:tab/>
      </w:r>
      <w:r>
        <w:rPr>
          <w:rStyle w:val="26"/>
          <w:rFonts w:hint="eastAsia" w:ascii="宋体" w:hAnsi="宋体"/>
        </w:rPr>
        <w:t>系统管理</w:t>
      </w:r>
      <w:r>
        <w:tab/>
      </w:r>
      <w:r>
        <w:fldChar w:fldCharType="begin"/>
      </w:r>
      <w:r>
        <w:instrText xml:space="preserve"> PAGEREF _Toc473746044 \h </w:instrText>
      </w:r>
      <w:r>
        <w:fldChar w:fldCharType="separate"/>
      </w:r>
      <w:r>
        <w:t>98</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"_Toc473746045" </w:instrText>
      </w:r>
      <w:r>
        <w:fldChar w:fldCharType="separate"/>
      </w:r>
      <w:r>
        <w:rPr>
          <w:rStyle w:val="26"/>
          <w:rFonts w:ascii="宋体" w:hAnsi="宋体"/>
        </w:rPr>
        <w:t>4.7.1</w:t>
      </w:r>
      <w:r>
        <w:rPr>
          <w:rStyle w:val="26"/>
          <w:rFonts w:hint="eastAsia"/>
        </w:rPr>
        <w:t>登陆管理</w:t>
      </w:r>
      <w:r>
        <w:tab/>
      </w:r>
      <w:r>
        <w:fldChar w:fldCharType="begin"/>
      </w:r>
      <w:r>
        <w:instrText xml:space="preserve"> PAGEREF _Toc473746045 \h </w:instrText>
      </w:r>
      <w:r>
        <w:fldChar w:fldCharType="separate"/>
      </w:r>
      <w:r>
        <w:t>98</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"_Toc473746046" </w:instrText>
      </w:r>
      <w:r>
        <w:fldChar w:fldCharType="separate"/>
      </w:r>
      <w:r>
        <w:rPr>
          <w:rStyle w:val="26"/>
          <w:rFonts w:ascii="宋体" w:hAnsi="宋体"/>
        </w:rPr>
        <w:t>4.7.2</w:t>
      </w:r>
      <w:r>
        <w:rPr>
          <w:rStyle w:val="26"/>
          <w:rFonts w:hint="eastAsia"/>
        </w:rPr>
        <w:t>部门管理</w:t>
      </w:r>
      <w:r>
        <w:tab/>
      </w:r>
      <w:r>
        <w:fldChar w:fldCharType="begin"/>
      </w:r>
      <w:r>
        <w:instrText xml:space="preserve"> PAGEREF _Toc473746046 \h </w:instrText>
      </w:r>
      <w:r>
        <w:fldChar w:fldCharType="separate"/>
      </w:r>
      <w:r>
        <w:t>98</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"_Toc473746047" </w:instrText>
      </w:r>
      <w:r>
        <w:fldChar w:fldCharType="separate"/>
      </w:r>
      <w:r>
        <w:rPr>
          <w:rStyle w:val="26"/>
          <w:rFonts w:ascii="宋体" w:hAnsi="宋体"/>
        </w:rPr>
        <w:t>4.7.3</w:t>
      </w:r>
      <w:r>
        <w:rPr>
          <w:rStyle w:val="26"/>
          <w:rFonts w:hint="eastAsia"/>
        </w:rPr>
        <w:t>岗位管理</w:t>
      </w:r>
      <w:r>
        <w:tab/>
      </w:r>
      <w:r>
        <w:fldChar w:fldCharType="begin"/>
      </w:r>
      <w:r>
        <w:instrText xml:space="preserve"> PAGEREF _Toc473746047 \h </w:instrText>
      </w:r>
      <w:r>
        <w:fldChar w:fldCharType="separate"/>
      </w:r>
      <w:r>
        <w:t>100</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"_Toc473746048" </w:instrText>
      </w:r>
      <w:r>
        <w:fldChar w:fldCharType="separate"/>
      </w:r>
      <w:r>
        <w:rPr>
          <w:rStyle w:val="26"/>
          <w:rFonts w:ascii="宋体" w:hAnsi="宋体"/>
        </w:rPr>
        <w:t>4.7.4</w:t>
      </w:r>
      <w:r>
        <w:rPr>
          <w:rStyle w:val="26"/>
          <w:rFonts w:hint="eastAsia"/>
        </w:rPr>
        <w:t>用户管理</w:t>
      </w:r>
      <w:r>
        <w:tab/>
      </w:r>
      <w:r>
        <w:fldChar w:fldCharType="begin"/>
      </w:r>
      <w:r>
        <w:instrText xml:space="preserve"> PAGEREF _Toc473746048 \h </w:instrText>
      </w:r>
      <w:r>
        <w:fldChar w:fldCharType="separate"/>
      </w:r>
      <w:r>
        <w:t>100</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"_Toc473746049" </w:instrText>
      </w:r>
      <w:r>
        <w:fldChar w:fldCharType="separate"/>
      </w:r>
      <w:r>
        <w:rPr>
          <w:rStyle w:val="26"/>
          <w:rFonts w:ascii="宋体" w:hAnsi="宋体"/>
        </w:rPr>
        <w:t>4.7.5</w:t>
      </w:r>
      <w:r>
        <w:rPr>
          <w:rStyle w:val="26"/>
          <w:rFonts w:hint="eastAsia"/>
        </w:rPr>
        <w:t>角色管理</w:t>
      </w:r>
      <w:r>
        <w:tab/>
      </w:r>
      <w:r>
        <w:fldChar w:fldCharType="begin"/>
      </w:r>
      <w:r>
        <w:instrText xml:space="preserve"> PAGEREF _Toc473746049 \h </w:instrText>
      </w:r>
      <w:r>
        <w:fldChar w:fldCharType="separate"/>
      </w:r>
      <w:r>
        <w:t>100</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"_Toc473746050" </w:instrText>
      </w:r>
      <w:r>
        <w:fldChar w:fldCharType="separate"/>
      </w:r>
      <w:r>
        <w:rPr>
          <w:rStyle w:val="26"/>
          <w:rFonts w:ascii="宋体" w:hAnsi="宋体"/>
        </w:rPr>
        <w:t>4.7.6</w:t>
      </w:r>
      <w:r>
        <w:rPr>
          <w:rStyle w:val="26"/>
          <w:rFonts w:hint="eastAsia"/>
        </w:rPr>
        <w:t>菜单管理</w:t>
      </w:r>
      <w:r>
        <w:tab/>
      </w:r>
      <w:r>
        <w:fldChar w:fldCharType="begin"/>
      </w:r>
      <w:r>
        <w:instrText xml:space="preserve"> PAGEREF _Toc473746050 \h </w:instrText>
      </w:r>
      <w:r>
        <w:fldChar w:fldCharType="separate"/>
      </w:r>
      <w:r>
        <w:t>100</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"_Toc473746051" </w:instrText>
      </w:r>
      <w:r>
        <w:fldChar w:fldCharType="separate"/>
      </w:r>
      <w:r>
        <w:rPr>
          <w:rStyle w:val="26"/>
          <w:rFonts w:ascii="宋体" w:hAnsi="宋体"/>
        </w:rPr>
        <w:t>4.7.7</w:t>
      </w:r>
      <w:r>
        <w:rPr>
          <w:rStyle w:val="26"/>
          <w:rFonts w:hint="eastAsia"/>
        </w:rPr>
        <w:t>权限管理</w:t>
      </w:r>
      <w:r>
        <w:tab/>
      </w:r>
      <w:r>
        <w:fldChar w:fldCharType="begin"/>
      </w:r>
      <w:r>
        <w:instrText xml:space="preserve"> PAGEREF _Toc473746051 \h </w:instrText>
      </w:r>
      <w:r>
        <w:fldChar w:fldCharType="separate"/>
      </w:r>
      <w:r>
        <w:t>101</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"_Toc473746052" </w:instrText>
      </w:r>
      <w:r>
        <w:fldChar w:fldCharType="separate"/>
      </w:r>
      <w:r>
        <w:rPr>
          <w:rStyle w:val="26"/>
          <w:rFonts w:ascii="宋体" w:hAnsi="宋体"/>
        </w:rPr>
        <w:t>4.7.8</w:t>
      </w:r>
      <w:r>
        <w:rPr>
          <w:rStyle w:val="26"/>
          <w:rFonts w:hint="eastAsia"/>
        </w:rPr>
        <w:t>日志管理</w:t>
      </w:r>
      <w:r>
        <w:tab/>
      </w:r>
      <w:r>
        <w:fldChar w:fldCharType="begin"/>
      </w:r>
      <w:r>
        <w:instrText xml:space="preserve"> PAGEREF _Toc473746052 \h </w:instrText>
      </w:r>
      <w:r>
        <w:fldChar w:fldCharType="separate"/>
      </w:r>
      <w:r>
        <w:t>101</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"_Toc473746053" </w:instrText>
      </w:r>
      <w:r>
        <w:fldChar w:fldCharType="separate"/>
      </w:r>
      <w:r>
        <w:rPr>
          <w:rStyle w:val="26"/>
          <w:rFonts w:ascii="宋体" w:hAnsi="宋体"/>
        </w:rPr>
        <w:t>4.7.9</w:t>
      </w:r>
      <w:r>
        <w:rPr>
          <w:rStyle w:val="26"/>
          <w:rFonts w:hint="eastAsia"/>
        </w:rPr>
        <w:t>数据库管理</w:t>
      </w:r>
      <w:r>
        <w:tab/>
      </w:r>
      <w:r>
        <w:fldChar w:fldCharType="begin"/>
      </w:r>
      <w:r>
        <w:instrText xml:space="preserve"> PAGEREF _Toc473746053 \h </w:instrText>
      </w:r>
      <w:r>
        <w:fldChar w:fldCharType="separate"/>
      </w:r>
      <w:r>
        <w:t>102</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"_Toc473746054" </w:instrText>
      </w:r>
      <w:r>
        <w:fldChar w:fldCharType="separate"/>
      </w:r>
      <w:r>
        <w:rPr>
          <w:rStyle w:val="26"/>
          <w:rFonts w:ascii="宋体" w:hAnsi="宋体"/>
        </w:rPr>
        <w:t>4.7.10</w:t>
      </w:r>
      <w:r>
        <w:rPr>
          <w:rStyle w:val="26"/>
          <w:rFonts w:hint="eastAsia"/>
        </w:rPr>
        <w:t>系统参数设置</w:t>
      </w:r>
      <w:r>
        <w:tab/>
      </w:r>
      <w:r>
        <w:fldChar w:fldCharType="begin"/>
      </w:r>
      <w:r>
        <w:instrText xml:space="preserve"> PAGEREF _Toc473746054 \h </w:instrText>
      </w:r>
      <w:r>
        <w:fldChar w:fldCharType="separate"/>
      </w:r>
      <w:r>
        <w:t>102</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"_Toc473746055" </w:instrText>
      </w:r>
      <w:r>
        <w:fldChar w:fldCharType="separate"/>
      </w:r>
      <w:r>
        <w:rPr>
          <w:rStyle w:val="26"/>
          <w:rFonts w:ascii="宋体" w:hAnsi="宋体"/>
        </w:rPr>
        <w:t>4.7.11</w:t>
      </w:r>
      <w:r>
        <w:rPr>
          <w:rStyle w:val="26"/>
          <w:rFonts w:hint="eastAsia"/>
        </w:rPr>
        <w:t>多解析管理</w:t>
      </w:r>
      <w:r>
        <w:tab/>
      </w:r>
      <w:r>
        <w:fldChar w:fldCharType="begin"/>
      </w:r>
      <w:r>
        <w:instrText xml:space="preserve"> PAGEREF _Toc473746055 \h </w:instrText>
      </w:r>
      <w:r>
        <w:fldChar w:fldCharType="separate"/>
      </w:r>
      <w:r>
        <w:t>102</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"_Toc473746056" </w:instrText>
      </w:r>
      <w:r>
        <w:fldChar w:fldCharType="separate"/>
      </w:r>
      <w:r>
        <w:rPr>
          <w:rStyle w:val="26"/>
          <w:rFonts w:ascii="宋体" w:hAnsi="宋体"/>
        </w:rPr>
        <w:t>4.7.12</w:t>
      </w:r>
      <w:r>
        <w:rPr>
          <w:rStyle w:val="26"/>
          <w:rFonts w:hint="eastAsia"/>
        </w:rPr>
        <w:t>短信平台设置</w:t>
      </w:r>
      <w:r>
        <w:tab/>
      </w:r>
      <w:r>
        <w:fldChar w:fldCharType="begin"/>
      </w:r>
      <w:r>
        <w:instrText xml:space="preserve"> PAGEREF _Toc473746056 \h </w:instrText>
      </w:r>
      <w:r>
        <w:fldChar w:fldCharType="separate"/>
      </w:r>
      <w:r>
        <w:t>102</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"_Toc473746057" </w:instrText>
      </w:r>
      <w:r>
        <w:fldChar w:fldCharType="separate"/>
      </w:r>
      <w:r>
        <w:rPr>
          <w:rStyle w:val="26"/>
          <w:rFonts w:ascii="宋体" w:hAnsi="宋体"/>
        </w:rPr>
        <w:t>4.8</w:t>
      </w:r>
      <w:r>
        <w:rPr>
          <w:rFonts w:asciiTheme="minorHAnsi" w:hAnsiTheme="minorHAnsi" w:eastAsiaTheme="minorEastAsia" w:cstheme="minorBidi"/>
          <w:smallCaps w:val="0"/>
          <w:sz w:val="21"/>
          <w:szCs w:val="22"/>
        </w:rPr>
        <w:tab/>
      </w:r>
      <w:r>
        <w:rPr>
          <w:rStyle w:val="26"/>
          <w:rFonts w:hint="eastAsia" w:ascii="宋体" w:hAnsi="宋体"/>
        </w:rPr>
        <w:t>日志管理</w:t>
      </w:r>
      <w:r>
        <w:tab/>
      </w:r>
      <w:r>
        <w:fldChar w:fldCharType="begin"/>
      </w:r>
      <w:r>
        <w:instrText xml:space="preserve"> PAGEREF _Toc473746057 \h </w:instrText>
      </w:r>
      <w:r>
        <w:fldChar w:fldCharType="separate"/>
      </w:r>
      <w:r>
        <w:t>103</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"_Toc473746058" </w:instrText>
      </w:r>
      <w:r>
        <w:fldChar w:fldCharType="separate"/>
      </w:r>
      <w:r>
        <w:rPr>
          <w:rStyle w:val="26"/>
          <w:rFonts w:ascii="宋体" w:hAnsi="宋体"/>
        </w:rPr>
        <w:t>4.8.1</w:t>
      </w:r>
      <w:r>
        <w:rPr>
          <w:rStyle w:val="26"/>
          <w:rFonts w:hint="eastAsia"/>
        </w:rPr>
        <w:t>操作日志</w:t>
      </w:r>
      <w:r>
        <w:tab/>
      </w:r>
      <w:r>
        <w:fldChar w:fldCharType="begin"/>
      </w:r>
      <w:r>
        <w:instrText xml:space="preserve"> PAGEREF _Toc473746058 \h </w:instrText>
      </w:r>
      <w:r>
        <w:fldChar w:fldCharType="separate"/>
      </w:r>
      <w:r>
        <w:t>103</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"_Toc473746059" </w:instrText>
      </w:r>
      <w:r>
        <w:fldChar w:fldCharType="separate"/>
      </w:r>
      <w:r>
        <w:rPr>
          <w:rStyle w:val="26"/>
          <w:rFonts w:ascii="宋体" w:hAnsi="宋体"/>
        </w:rPr>
        <w:t>4.8.2</w:t>
      </w:r>
      <w:r>
        <w:rPr>
          <w:rStyle w:val="26"/>
          <w:rFonts w:hint="eastAsia"/>
        </w:rPr>
        <w:t>预警日志</w:t>
      </w:r>
      <w:r>
        <w:tab/>
      </w:r>
      <w:r>
        <w:fldChar w:fldCharType="begin"/>
      </w:r>
      <w:r>
        <w:instrText xml:space="preserve"> PAGEREF _Toc473746059 \h </w:instrText>
      </w:r>
      <w:r>
        <w:fldChar w:fldCharType="separate"/>
      </w:r>
      <w:r>
        <w:t>103</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"_Toc473746060" </w:instrText>
      </w:r>
      <w:r>
        <w:fldChar w:fldCharType="separate"/>
      </w:r>
      <w:r>
        <w:rPr>
          <w:rStyle w:val="26"/>
          <w:rFonts w:ascii="宋体" w:hAnsi="宋体"/>
        </w:rPr>
        <w:t>4.9</w:t>
      </w:r>
      <w:r>
        <w:rPr>
          <w:rFonts w:asciiTheme="minorHAnsi" w:hAnsiTheme="minorHAnsi" w:eastAsiaTheme="minorEastAsia" w:cstheme="minorBidi"/>
          <w:smallCaps w:val="0"/>
          <w:sz w:val="21"/>
          <w:szCs w:val="22"/>
        </w:rPr>
        <w:tab/>
      </w:r>
      <w:r>
        <w:rPr>
          <w:rStyle w:val="26"/>
          <w:rFonts w:hint="eastAsia" w:ascii="宋体" w:hAnsi="宋体"/>
        </w:rPr>
        <w:t>通知管理</w:t>
      </w:r>
      <w:r>
        <w:tab/>
      </w:r>
      <w:r>
        <w:fldChar w:fldCharType="begin"/>
      </w:r>
      <w:r>
        <w:instrText xml:space="preserve"> PAGEREF _Toc473746060 \h </w:instrText>
      </w:r>
      <w:r>
        <w:fldChar w:fldCharType="separate"/>
      </w:r>
      <w:r>
        <w:t>103</w:t>
      </w:r>
      <w:r>
        <w:fldChar w:fldCharType="end"/>
      </w:r>
      <w:r>
        <w:fldChar w:fldCharType="end"/>
      </w:r>
    </w:p>
    <w:p>
      <w:pPr>
        <w:pStyle w:val="21"/>
        <w:tabs>
          <w:tab w:val="left" w:pos="126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"_Toc473746061" </w:instrText>
      </w:r>
      <w:r>
        <w:fldChar w:fldCharType="separate"/>
      </w:r>
      <w:r>
        <w:rPr>
          <w:rStyle w:val="26"/>
          <w:rFonts w:ascii="宋体" w:hAnsi="宋体"/>
        </w:rPr>
        <w:t>4.10</w:t>
      </w:r>
      <w:r>
        <w:rPr>
          <w:rFonts w:asciiTheme="minorHAnsi" w:hAnsiTheme="minorHAnsi" w:eastAsiaTheme="minorEastAsia" w:cstheme="minorBidi"/>
          <w:smallCaps w:val="0"/>
          <w:sz w:val="21"/>
          <w:szCs w:val="22"/>
        </w:rPr>
        <w:tab/>
      </w:r>
      <w:r>
        <w:rPr>
          <w:rStyle w:val="26"/>
          <w:rFonts w:hint="eastAsia" w:ascii="宋体" w:hAnsi="宋体"/>
        </w:rPr>
        <w:t>地图系统</w:t>
      </w:r>
      <w:r>
        <w:tab/>
      </w:r>
      <w:r>
        <w:fldChar w:fldCharType="begin"/>
      </w:r>
      <w:r>
        <w:instrText xml:space="preserve"> PAGEREF _Toc473746061 \h </w:instrText>
      </w:r>
      <w:r>
        <w:fldChar w:fldCharType="separate"/>
      </w:r>
      <w:r>
        <w:t>104</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"_Toc473746062" </w:instrText>
      </w:r>
      <w:r>
        <w:fldChar w:fldCharType="separate"/>
      </w:r>
      <w:r>
        <w:rPr>
          <w:rStyle w:val="26"/>
          <w:rFonts w:ascii="宋体" w:hAnsi="宋体"/>
        </w:rPr>
        <w:t>4.10.1</w:t>
      </w:r>
      <w:r>
        <w:rPr>
          <w:rStyle w:val="26"/>
          <w:rFonts w:hint="eastAsia"/>
        </w:rPr>
        <w:t>基础图形显示</w:t>
      </w:r>
      <w:r>
        <w:tab/>
      </w:r>
      <w:r>
        <w:fldChar w:fldCharType="begin"/>
      </w:r>
      <w:r>
        <w:instrText xml:space="preserve"> PAGEREF _Toc473746062 \h </w:instrText>
      </w:r>
      <w:r>
        <w:fldChar w:fldCharType="separate"/>
      </w:r>
      <w:r>
        <w:t>104</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"_Toc473746063" </w:instrText>
      </w:r>
      <w:r>
        <w:fldChar w:fldCharType="separate"/>
      </w:r>
      <w:r>
        <w:rPr>
          <w:rStyle w:val="26"/>
          <w:rFonts w:ascii="宋体" w:hAnsi="宋体"/>
        </w:rPr>
        <w:t>4.10.2</w:t>
      </w:r>
      <w:r>
        <w:rPr>
          <w:rStyle w:val="26"/>
          <w:rFonts w:hint="eastAsia"/>
        </w:rPr>
        <w:t>当前对象基础信息查看</w:t>
      </w:r>
      <w:r>
        <w:tab/>
      </w:r>
      <w:r>
        <w:fldChar w:fldCharType="begin"/>
      </w:r>
      <w:r>
        <w:instrText xml:space="preserve"> PAGEREF _Toc473746063 \h </w:instrText>
      </w:r>
      <w:r>
        <w:fldChar w:fldCharType="separate"/>
      </w:r>
      <w:r>
        <w:t>104</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"_Toc473746064" </w:instrText>
      </w:r>
      <w:r>
        <w:fldChar w:fldCharType="separate"/>
      </w:r>
      <w:r>
        <w:rPr>
          <w:rStyle w:val="26"/>
          <w:rFonts w:ascii="宋体" w:hAnsi="宋体"/>
        </w:rPr>
        <w:t>4.10.3</w:t>
      </w:r>
      <w:r>
        <w:rPr>
          <w:rStyle w:val="26"/>
          <w:rFonts w:hint="eastAsia"/>
        </w:rPr>
        <w:t>当前对象统计信息查看</w:t>
      </w:r>
      <w:r>
        <w:tab/>
      </w:r>
      <w:r>
        <w:fldChar w:fldCharType="begin"/>
      </w:r>
      <w:r>
        <w:instrText xml:space="preserve"> PAGEREF _Toc473746064 \h </w:instrText>
      </w:r>
      <w:r>
        <w:fldChar w:fldCharType="separate"/>
      </w:r>
      <w:r>
        <w:t>104</w:t>
      </w:r>
      <w:r>
        <w:fldChar w:fldCharType="end"/>
      </w:r>
      <w:r>
        <w:fldChar w:fldCharType="end"/>
      </w:r>
    </w:p>
    <w:p>
      <w:pPr>
        <w:pStyle w:val="18"/>
        <w:tabs>
          <w:tab w:val="left" w:pos="840"/>
          <w:tab w:val="right" w:leader="dot" w:pos="9344"/>
        </w:tabs>
        <w:rPr>
          <w:rFonts w:asciiTheme="minorHAnsi" w:hAnsiTheme="minorHAnsi" w:eastAsiaTheme="minorEastAsia" w:cstheme="minorBidi"/>
          <w:b w:val="0"/>
          <w:bCs w:val="0"/>
          <w:caps w:val="0"/>
          <w:sz w:val="21"/>
          <w:szCs w:val="22"/>
        </w:rPr>
      </w:pPr>
      <w:r>
        <w:fldChar w:fldCharType="begin"/>
      </w:r>
      <w:r>
        <w:instrText xml:space="preserve"> HYPERLINK \l "_Toc473746065" </w:instrText>
      </w:r>
      <w:r>
        <w:fldChar w:fldCharType="separate"/>
      </w:r>
      <w:r>
        <w:rPr>
          <w:rStyle w:val="26"/>
          <w:rFonts w:ascii="宋体" w:hAnsi="宋体"/>
        </w:rPr>
        <w:t>5.</w:t>
      </w:r>
      <w:r>
        <w:rPr>
          <w:rFonts w:asciiTheme="minorHAnsi" w:hAnsiTheme="minorHAnsi" w:eastAsiaTheme="minorEastAsia" w:cstheme="minorBidi"/>
          <w:b w:val="0"/>
          <w:bCs w:val="0"/>
          <w:caps w:val="0"/>
          <w:sz w:val="21"/>
          <w:szCs w:val="22"/>
        </w:rPr>
        <w:tab/>
      </w:r>
      <w:r>
        <w:rPr>
          <w:rStyle w:val="26"/>
          <w:rFonts w:hint="eastAsia" w:ascii="宋体" w:hAnsi="宋体"/>
        </w:rPr>
        <w:t>非功能性需求说明</w:t>
      </w:r>
      <w:r>
        <w:tab/>
      </w:r>
      <w:r>
        <w:fldChar w:fldCharType="begin"/>
      </w:r>
      <w:r>
        <w:instrText xml:space="preserve"> PAGEREF _Toc473746065 \h </w:instrText>
      </w:r>
      <w:r>
        <w:fldChar w:fldCharType="separate"/>
      </w:r>
      <w:r>
        <w:t>104</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"_Toc473746066" </w:instrText>
      </w:r>
      <w:r>
        <w:fldChar w:fldCharType="separate"/>
      </w:r>
      <w:r>
        <w:rPr>
          <w:rStyle w:val="26"/>
          <w:rFonts w:ascii="宋体" w:hAnsi="宋体"/>
        </w:rPr>
        <w:t>5.1</w:t>
      </w:r>
      <w:r>
        <w:rPr>
          <w:rFonts w:asciiTheme="minorHAnsi" w:hAnsiTheme="minorHAnsi" w:eastAsiaTheme="minorEastAsia" w:cstheme="minorBidi"/>
          <w:smallCaps w:val="0"/>
          <w:sz w:val="21"/>
          <w:szCs w:val="22"/>
        </w:rPr>
        <w:tab/>
      </w:r>
      <w:r>
        <w:rPr>
          <w:rStyle w:val="26"/>
          <w:rFonts w:hint="eastAsia" w:ascii="宋体" w:hAnsi="宋体"/>
        </w:rPr>
        <w:t>接口说明</w:t>
      </w:r>
      <w:r>
        <w:tab/>
      </w:r>
      <w:r>
        <w:fldChar w:fldCharType="begin"/>
      </w:r>
      <w:r>
        <w:instrText xml:space="preserve"> PAGEREF _Toc473746066 \h </w:instrText>
      </w:r>
      <w:r>
        <w:fldChar w:fldCharType="separate"/>
      </w:r>
      <w:r>
        <w:t>104</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"_Toc473746067" </w:instrText>
      </w:r>
      <w:r>
        <w:fldChar w:fldCharType="separate"/>
      </w:r>
      <w:r>
        <w:rPr>
          <w:rStyle w:val="26"/>
          <w:rFonts w:ascii="宋体" w:hAnsi="宋体"/>
        </w:rPr>
        <w:t>5.1.1</w:t>
      </w:r>
      <w:r>
        <w:rPr>
          <w:rStyle w:val="26"/>
          <w:rFonts w:hint="eastAsia" w:ascii="宋体" w:hAnsi="宋体"/>
        </w:rPr>
        <w:t>传感器接口</w:t>
      </w:r>
      <w:r>
        <w:tab/>
      </w:r>
      <w:r>
        <w:fldChar w:fldCharType="begin"/>
      </w:r>
      <w:r>
        <w:instrText xml:space="preserve"> PAGEREF _Toc473746067 \h </w:instrText>
      </w:r>
      <w:r>
        <w:fldChar w:fldCharType="separate"/>
      </w:r>
      <w:r>
        <w:t>104</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"_Toc473746068" </w:instrText>
      </w:r>
      <w:r>
        <w:fldChar w:fldCharType="separate"/>
      </w:r>
      <w:r>
        <w:rPr>
          <w:rStyle w:val="26"/>
          <w:rFonts w:ascii="宋体" w:hAnsi="宋体"/>
        </w:rPr>
        <w:t>5.3.2</w:t>
      </w:r>
      <w:r>
        <w:rPr>
          <w:rStyle w:val="26"/>
          <w:rFonts w:hint="eastAsia" w:ascii="宋体" w:hAnsi="宋体"/>
        </w:rPr>
        <w:t>短信接口</w:t>
      </w:r>
      <w:r>
        <w:tab/>
      </w:r>
      <w:r>
        <w:fldChar w:fldCharType="begin"/>
      </w:r>
      <w:r>
        <w:instrText xml:space="preserve"> PAGEREF _Toc473746068 \h </w:instrText>
      </w:r>
      <w:r>
        <w:fldChar w:fldCharType="separate"/>
      </w:r>
      <w:r>
        <w:t>105</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"_Toc473746069" </w:instrText>
      </w:r>
      <w:r>
        <w:fldChar w:fldCharType="separate"/>
      </w:r>
      <w:r>
        <w:rPr>
          <w:rStyle w:val="26"/>
          <w:rFonts w:ascii="宋体" w:hAnsi="宋体"/>
        </w:rPr>
        <w:t>5.3.2</w:t>
      </w:r>
      <w:r>
        <w:rPr>
          <w:rStyle w:val="26"/>
          <w:rFonts w:hint="eastAsia" w:ascii="宋体" w:hAnsi="宋体"/>
        </w:rPr>
        <w:t>气象信息接口</w:t>
      </w:r>
      <w:r>
        <w:tab/>
      </w:r>
      <w:r>
        <w:fldChar w:fldCharType="begin"/>
      </w:r>
      <w:r>
        <w:instrText xml:space="preserve"> PAGEREF _Toc473746069 \h </w:instrText>
      </w:r>
      <w:r>
        <w:fldChar w:fldCharType="separate"/>
      </w:r>
      <w:r>
        <w:t>105</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"_Toc473746070" </w:instrText>
      </w:r>
      <w:r>
        <w:fldChar w:fldCharType="separate"/>
      </w:r>
      <w:r>
        <w:rPr>
          <w:rStyle w:val="26"/>
          <w:rFonts w:ascii="宋体" w:hAnsi="宋体"/>
        </w:rPr>
        <w:t>5.3.2</w:t>
      </w:r>
      <w:r>
        <w:rPr>
          <w:rStyle w:val="26"/>
          <w:rFonts w:hint="eastAsia" w:ascii="宋体" w:hAnsi="宋体"/>
        </w:rPr>
        <w:t>业务接口</w:t>
      </w:r>
      <w:r>
        <w:tab/>
      </w:r>
      <w:r>
        <w:fldChar w:fldCharType="begin"/>
      </w:r>
      <w:r>
        <w:instrText xml:space="preserve"> PAGEREF _Toc473746070 \h </w:instrText>
      </w:r>
      <w:r>
        <w:fldChar w:fldCharType="separate"/>
      </w:r>
      <w:r>
        <w:t>105</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"_Toc473746071" </w:instrText>
      </w:r>
      <w:r>
        <w:fldChar w:fldCharType="separate"/>
      </w:r>
      <w:r>
        <w:rPr>
          <w:rStyle w:val="26"/>
          <w:rFonts w:ascii="宋体" w:hAnsi="宋体"/>
        </w:rPr>
        <w:t>5.3.2</w:t>
      </w:r>
      <w:r>
        <w:rPr>
          <w:rStyle w:val="26"/>
          <w:rFonts w:hint="eastAsia" w:ascii="宋体" w:hAnsi="宋体"/>
        </w:rPr>
        <w:t>移动端</w:t>
      </w:r>
      <w:r>
        <w:rPr>
          <w:rStyle w:val="26"/>
          <w:rFonts w:ascii="宋体" w:hAnsi="宋体"/>
        </w:rPr>
        <w:t>APP</w:t>
      </w:r>
      <w:r>
        <w:rPr>
          <w:rStyle w:val="26"/>
          <w:rFonts w:hint="eastAsia" w:ascii="宋体" w:hAnsi="宋体"/>
        </w:rPr>
        <w:t>接口</w:t>
      </w:r>
      <w:r>
        <w:tab/>
      </w:r>
      <w:r>
        <w:fldChar w:fldCharType="begin"/>
      </w:r>
      <w:r>
        <w:instrText xml:space="preserve"> PAGEREF _Toc473746071 \h </w:instrText>
      </w:r>
      <w:r>
        <w:fldChar w:fldCharType="separate"/>
      </w:r>
      <w:r>
        <w:t>105</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"_Toc473746072" </w:instrText>
      </w:r>
      <w:r>
        <w:fldChar w:fldCharType="separate"/>
      </w:r>
      <w:r>
        <w:rPr>
          <w:rStyle w:val="26"/>
          <w:rFonts w:ascii="宋体" w:hAnsi="宋体"/>
        </w:rPr>
        <w:t>5.2</w:t>
      </w:r>
      <w:r>
        <w:rPr>
          <w:rFonts w:asciiTheme="minorHAnsi" w:hAnsiTheme="minorHAnsi" w:eastAsiaTheme="minorEastAsia" w:cstheme="minorBidi"/>
          <w:smallCaps w:val="0"/>
          <w:sz w:val="21"/>
          <w:szCs w:val="22"/>
        </w:rPr>
        <w:tab/>
      </w:r>
      <w:r>
        <w:rPr>
          <w:rStyle w:val="26"/>
          <w:rFonts w:hint="eastAsia" w:ascii="宋体" w:hAnsi="宋体"/>
        </w:rPr>
        <w:t>码表规范</w:t>
      </w:r>
      <w:r>
        <w:tab/>
      </w:r>
      <w:r>
        <w:fldChar w:fldCharType="begin"/>
      </w:r>
      <w:r>
        <w:instrText xml:space="preserve"> PAGEREF _Toc473746072 \h </w:instrText>
      </w:r>
      <w:r>
        <w:fldChar w:fldCharType="separate"/>
      </w:r>
      <w:r>
        <w:t>105</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"_Toc473746073" </w:instrText>
      </w:r>
      <w:r>
        <w:fldChar w:fldCharType="separate"/>
      </w:r>
      <w:r>
        <w:rPr>
          <w:rStyle w:val="26"/>
          <w:rFonts w:ascii="宋体" w:hAnsi="宋体"/>
        </w:rPr>
        <w:t>5.3</w:t>
      </w:r>
      <w:r>
        <w:rPr>
          <w:rFonts w:asciiTheme="minorHAnsi" w:hAnsiTheme="minorHAnsi" w:eastAsiaTheme="minorEastAsia" w:cstheme="minorBidi"/>
          <w:smallCaps w:val="0"/>
          <w:sz w:val="21"/>
          <w:szCs w:val="22"/>
        </w:rPr>
        <w:tab/>
      </w:r>
      <w:r>
        <w:rPr>
          <w:rStyle w:val="26"/>
          <w:rFonts w:hint="eastAsia" w:ascii="宋体" w:hAnsi="宋体"/>
        </w:rPr>
        <w:t>界面</w:t>
      </w:r>
      <w:r>
        <w:rPr>
          <w:rStyle w:val="26"/>
          <w:rFonts w:ascii="宋体" w:hAnsi="宋体"/>
        </w:rPr>
        <w:t>UI</w:t>
      </w:r>
      <w:r>
        <w:rPr>
          <w:rStyle w:val="26"/>
          <w:rFonts w:hint="eastAsia" w:ascii="宋体" w:hAnsi="宋体"/>
        </w:rPr>
        <w:t>设计</w:t>
      </w:r>
      <w:r>
        <w:tab/>
      </w:r>
      <w:r>
        <w:fldChar w:fldCharType="begin"/>
      </w:r>
      <w:r>
        <w:instrText xml:space="preserve"> PAGEREF _Toc473746073 \h </w:instrText>
      </w:r>
      <w:r>
        <w:fldChar w:fldCharType="separate"/>
      </w:r>
      <w:r>
        <w:t>105</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"_Toc473746074" </w:instrText>
      </w:r>
      <w:r>
        <w:fldChar w:fldCharType="separate"/>
      </w:r>
      <w:r>
        <w:rPr>
          <w:rStyle w:val="26"/>
          <w:rFonts w:ascii="宋体" w:hAnsi="宋体"/>
        </w:rPr>
        <w:t>5.1.1</w:t>
      </w:r>
      <w:r>
        <w:rPr>
          <w:rStyle w:val="26"/>
          <w:rFonts w:hint="eastAsia"/>
        </w:rPr>
        <w:t>图</w:t>
      </w:r>
      <w:r>
        <w:rPr>
          <w:rStyle w:val="26"/>
        </w:rPr>
        <w:t>1</w:t>
      </w:r>
      <w:r>
        <w:rPr>
          <w:rStyle w:val="26"/>
          <w:rFonts w:hint="eastAsia"/>
        </w:rPr>
        <w:t>描述</w:t>
      </w:r>
      <w:r>
        <w:tab/>
      </w:r>
      <w:r>
        <w:fldChar w:fldCharType="begin"/>
      </w:r>
      <w:r>
        <w:instrText xml:space="preserve"> PAGEREF _Toc473746074 \h </w:instrText>
      </w:r>
      <w:r>
        <w:fldChar w:fldCharType="separate"/>
      </w:r>
      <w:r>
        <w:t>105</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"_Toc473746075" </w:instrText>
      </w:r>
      <w:r>
        <w:fldChar w:fldCharType="separate"/>
      </w:r>
      <w:r>
        <w:rPr>
          <w:rStyle w:val="26"/>
          <w:rFonts w:ascii="宋体" w:hAnsi="宋体"/>
        </w:rPr>
        <w:t>5.1.2</w:t>
      </w:r>
      <w:r>
        <w:rPr>
          <w:rStyle w:val="26"/>
          <w:rFonts w:hint="eastAsia"/>
        </w:rPr>
        <w:t>图</w:t>
      </w:r>
      <w:r>
        <w:rPr>
          <w:rStyle w:val="26"/>
        </w:rPr>
        <w:t>2</w:t>
      </w:r>
      <w:r>
        <w:rPr>
          <w:rStyle w:val="26"/>
          <w:rFonts w:hint="eastAsia"/>
        </w:rPr>
        <w:t>描述</w:t>
      </w:r>
      <w:r>
        <w:tab/>
      </w:r>
      <w:r>
        <w:fldChar w:fldCharType="begin"/>
      </w:r>
      <w:r>
        <w:instrText xml:space="preserve"> PAGEREF _Toc473746075 \h </w:instrText>
      </w:r>
      <w:r>
        <w:fldChar w:fldCharType="separate"/>
      </w:r>
      <w:r>
        <w:t>106</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"_Toc473746076" </w:instrText>
      </w:r>
      <w:r>
        <w:fldChar w:fldCharType="separate"/>
      </w:r>
      <w:r>
        <w:rPr>
          <w:rStyle w:val="26"/>
          <w:rFonts w:ascii="宋体" w:hAnsi="宋体"/>
        </w:rPr>
        <w:t>5.1.3</w:t>
      </w:r>
      <w:r>
        <w:rPr>
          <w:rStyle w:val="26"/>
          <w:rFonts w:hint="eastAsia"/>
        </w:rPr>
        <w:t>图</w:t>
      </w:r>
      <w:r>
        <w:rPr>
          <w:rStyle w:val="26"/>
        </w:rPr>
        <w:t>3</w:t>
      </w:r>
      <w:r>
        <w:rPr>
          <w:rStyle w:val="26"/>
          <w:rFonts w:hint="eastAsia"/>
        </w:rPr>
        <w:t>描述</w:t>
      </w:r>
      <w:r>
        <w:tab/>
      </w:r>
      <w:r>
        <w:fldChar w:fldCharType="begin"/>
      </w:r>
      <w:r>
        <w:instrText xml:space="preserve"> PAGEREF _Toc473746076 \h </w:instrText>
      </w:r>
      <w:r>
        <w:fldChar w:fldCharType="separate"/>
      </w:r>
      <w:r>
        <w:t>107</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"_Toc473746077" </w:instrText>
      </w:r>
      <w:r>
        <w:fldChar w:fldCharType="separate"/>
      </w:r>
      <w:r>
        <w:rPr>
          <w:rStyle w:val="26"/>
          <w:rFonts w:ascii="宋体" w:hAnsi="宋体"/>
        </w:rPr>
        <w:t>5.1.4</w:t>
      </w:r>
      <w:r>
        <w:rPr>
          <w:rStyle w:val="26"/>
          <w:rFonts w:hint="eastAsia"/>
        </w:rPr>
        <w:t>图</w:t>
      </w:r>
      <w:r>
        <w:rPr>
          <w:rStyle w:val="26"/>
        </w:rPr>
        <w:t>4</w:t>
      </w:r>
      <w:r>
        <w:rPr>
          <w:rStyle w:val="26"/>
          <w:rFonts w:hint="eastAsia"/>
        </w:rPr>
        <w:t>描述</w:t>
      </w:r>
      <w:r>
        <w:tab/>
      </w:r>
      <w:r>
        <w:fldChar w:fldCharType="begin"/>
      </w:r>
      <w:r>
        <w:instrText xml:space="preserve"> PAGEREF _Toc473746077 \h </w:instrText>
      </w:r>
      <w:r>
        <w:fldChar w:fldCharType="separate"/>
      </w:r>
      <w:r>
        <w:t>107</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"_Toc473746078" </w:instrText>
      </w:r>
      <w:r>
        <w:fldChar w:fldCharType="separate"/>
      </w:r>
      <w:r>
        <w:rPr>
          <w:rStyle w:val="26"/>
          <w:rFonts w:ascii="宋体" w:hAnsi="宋体"/>
        </w:rPr>
        <w:t>5.1.5</w:t>
      </w:r>
      <w:r>
        <w:rPr>
          <w:rStyle w:val="26"/>
          <w:rFonts w:hint="eastAsia"/>
        </w:rPr>
        <w:t>图</w:t>
      </w:r>
      <w:r>
        <w:rPr>
          <w:rStyle w:val="26"/>
        </w:rPr>
        <w:t>5</w:t>
      </w:r>
      <w:r>
        <w:rPr>
          <w:rStyle w:val="26"/>
          <w:rFonts w:hint="eastAsia"/>
        </w:rPr>
        <w:t>描述</w:t>
      </w:r>
      <w:r>
        <w:tab/>
      </w:r>
      <w:r>
        <w:fldChar w:fldCharType="begin"/>
      </w:r>
      <w:r>
        <w:instrText xml:space="preserve"> PAGEREF _Toc473746078 \h </w:instrText>
      </w:r>
      <w:r>
        <w:fldChar w:fldCharType="separate"/>
      </w:r>
      <w:r>
        <w:t>108</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"_Toc473746079" </w:instrText>
      </w:r>
      <w:r>
        <w:fldChar w:fldCharType="separate"/>
      </w:r>
      <w:r>
        <w:rPr>
          <w:rStyle w:val="26"/>
          <w:rFonts w:ascii="宋体" w:hAnsi="宋体"/>
        </w:rPr>
        <w:t>5.1.6</w:t>
      </w:r>
      <w:r>
        <w:rPr>
          <w:rStyle w:val="26"/>
          <w:rFonts w:hint="eastAsia"/>
        </w:rPr>
        <w:t>图</w:t>
      </w:r>
      <w:r>
        <w:rPr>
          <w:rStyle w:val="26"/>
        </w:rPr>
        <w:t>6</w:t>
      </w:r>
      <w:r>
        <w:rPr>
          <w:rStyle w:val="26"/>
          <w:rFonts w:hint="eastAsia"/>
        </w:rPr>
        <w:t>描述</w:t>
      </w:r>
      <w:r>
        <w:tab/>
      </w:r>
      <w:r>
        <w:fldChar w:fldCharType="begin"/>
      </w:r>
      <w:r>
        <w:instrText xml:space="preserve"> PAGEREF _Toc473746079 \h </w:instrText>
      </w:r>
      <w:r>
        <w:fldChar w:fldCharType="separate"/>
      </w:r>
      <w:r>
        <w:t>109</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"_Toc473746080" </w:instrText>
      </w:r>
      <w:r>
        <w:fldChar w:fldCharType="separate"/>
      </w:r>
      <w:r>
        <w:rPr>
          <w:rStyle w:val="26"/>
          <w:rFonts w:ascii="宋体" w:hAnsi="宋体"/>
        </w:rPr>
        <w:t>5.1.7</w:t>
      </w:r>
      <w:r>
        <w:rPr>
          <w:rStyle w:val="26"/>
          <w:rFonts w:hint="eastAsia"/>
        </w:rPr>
        <w:t>图</w:t>
      </w:r>
      <w:r>
        <w:rPr>
          <w:rStyle w:val="26"/>
        </w:rPr>
        <w:t>7</w:t>
      </w:r>
      <w:r>
        <w:rPr>
          <w:rStyle w:val="26"/>
          <w:rFonts w:hint="eastAsia"/>
        </w:rPr>
        <w:t>描述</w:t>
      </w:r>
      <w:r>
        <w:tab/>
      </w:r>
      <w:r>
        <w:fldChar w:fldCharType="begin"/>
      </w:r>
      <w:r>
        <w:instrText xml:space="preserve"> PAGEREF _Toc473746080 \h </w:instrText>
      </w:r>
      <w:r>
        <w:fldChar w:fldCharType="separate"/>
      </w:r>
      <w:r>
        <w:t>110</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"_Toc473746081" </w:instrText>
      </w:r>
      <w:r>
        <w:fldChar w:fldCharType="separate"/>
      </w:r>
      <w:r>
        <w:rPr>
          <w:rStyle w:val="26"/>
          <w:rFonts w:ascii="宋体" w:hAnsi="宋体"/>
        </w:rPr>
        <w:t>5.4</w:t>
      </w:r>
      <w:r>
        <w:rPr>
          <w:rFonts w:asciiTheme="minorHAnsi" w:hAnsiTheme="minorHAnsi" w:eastAsiaTheme="minorEastAsia" w:cstheme="minorBidi"/>
          <w:smallCaps w:val="0"/>
          <w:sz w:val="21"/>
          <w:szCs w:val="22"/>
        </w:rPr>
        <w:tab/>
      </w:r>
      <w:r>
        <w:rPr>
          <w:rStyle w:val="26"/>
          <w:rFonts w:hint="eastAsia" w:ascii="宋体" w:hAnsi="宋体"/>
        </w:rPr>
        <w:t>性能需求</w:t>
      </w:r>
      <w:r>
        <w:tab/>
      </w:r>
      <w:r>
        <w:fldChar w:fldCharType="begin"/>
      </w:r>
      <w:r>
        <w:instrText xml:space="preserve"> PAGEREF _Toc473746081 \h </w:instrText>
      </w:r>
      <w:r>
        <w:fldChar w:fldCharType="separate"/>
      </w:r>
      <w:r>
        <w:t>113</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"_Toc473746082" </w:instrText>
      </w:r>
      <w:r>
        <w:fldChar w:fldCharType="separate"/>
      </w:r>
      <w:r>
        <w:rPr>
          <w:rStyle w:val="26"/>
          <w:rFonts w:ascii="宋体" w:hAnsi="宋体"/>
        </w:rPr>
        <w:t>5.5</w:t>
      </w:r>
      <w:r>
        <w:rPr>
          <w:rFonts w:asciiTheme="minorHAnsi" w:hAnsiTheme="minorHAnsi" w:eastAsiaTheme="minorEastAsia" w:cstheme="minorBidi"/>
          <w:smallCaps w:val="0"/>
          <w:sz w:val="21"/>
          <w:szCs w:val="22"/>
        </w:rPr>
        <w:tab/>
      </w:r>
      <w:r>
        <w:rPr>
          <w:rStyle w:val="26"/>
          <w:rFonts w:hint="eastAsia" w:ascii="宋体" w:hAnsi="宋体"/>
        </w:rPr>
        <w:t>属性</w:t>
      </w:r>
      <w:r>
        <w:tab/>
      </w:r>
      <w:r>
        <w:fldChar w:fldCharType="begin"/>
      </w:r>
      <w:r>
        <w:instrText xml:space="preserve"> PAGEREF _Toc473746082 \h </w:instrText>
      </w:r>
      <w:r>
        <w:fldChar w:fldCharType="separate"/>
      </w:r>
      <w:r>
        <w:t>113</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"_Toc473746083" </w:instrText>
      </w:r>
      <w:r>
        <w:fldChar w:fldCharType="separate"/>
      </w:r>
      <w:r>
        <w:rPr>
          <w:rStyle w:val="26"/>
          <w:rFonts w:ascii="宋体" w:hAnsi="宋体"/>
        </w:rPr>
        <w:t>5.3.1</w:t>
      </w:r>
      <w:r>
        <w:rPr>
          <w:rStyle w:val="26"/>
          <w:rFonts w:hint="eastAsia" w:ascii="宋体" w:hAnsi="宋体"/>
        </w:rPr>
        <w:t>友好性</w:t>
      </w:r>
      <w:r>
        <w:tab/>
      </w:r>
      <w:r>
        <w:fldChar w:fldCharType="begin"/>
      </w:r>
      <w:r>
        <w:instrText xml:space="preserve"> PAGEREF _Toc473746083 \h </w:instrText>
      </w:r>
      <w:r>
        <w:fldChar w:fldCharType="separate"/>
      </w:r>
      <w:r>
        <w:t>113</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"_Toc473746084" </w:instrText>
      </w:r>
      <w:r>
        <w:fldChar w:fldCharType="separate"/>
      </w:r>
      <w:r>
        <w:rPr>
          <w:rStyle w:val="26"/>
          <w:rFonts w:ascii="宋体" w:hAnsi="宋体"/>
        </w:rPr>
        <w:t>4.3.2</w:t>
      </w:r>
      <w:r>
        <w:rPr>
          <w:rStyle w:val="26"/>
          <w:rFonts w:hint="eastAsia" w:ascii="宋体" w:hAnsi="宋体"/>
        </w:rPr>
        <w:t>安全性</w:t>
      </w:r>
      <w:r>
        <w:tab/>
      </w:r>
      <w:r>
        <w:fldChar w:fldCharType="begin"/>
      </w:r>
      <w:r>
        <w:instrText xml:space="preserve"> PAGEREF _Toc473746084 \h </w:instrText>
      </w:r>
      <w:r>
        <w:fldChar w:fldCharType="separate"/>
      </w:r>
      <w:r>
        <w:t>113</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"_Toc473746085" </w:instrText>
      </w:r>
      <w:r>
        <w:fldChar w:fldCharType="separate"/>
      </w:r>
      <w:r>
        <w:rPr>
          <w:rStyle w:val="26"/>
          <w:rFonts w:ascii="宋体" w:hAnsi="宋体"/>
        </w:rPr>
        <w:t>4.3.3</w:t>
      </w:r>
      <w:r>
        <w:rPr>
          <w:rStyle w:val="26"/>
          <w:rFonts w:hint="eastAsia" w:ascii="宋体" w:hAnsi="宋体"/>
        </w:rPr>
        <w:t>可维护性</w:t>
      </w:r>
      <w:r>
        <w:tab/>
      </w:r>
      <w:r>
        <w:fldChar w:fldCharType="begin"/>
      </w:r>
      <w:r>
        <w:instrText xml:space="preserve"> PAGEREF _Toc473746085 \h </w:instrText>
      </w:r>
      <w:r>
        <w:fldChar w:fldCharType="separate"/>
      </w:r>
      <w:r>
        <w:t>113</w:t>
      </w:r>
      <w:r>
        <w:fldChar w:fldCharType="end"/>
      </w:r>
      <w:r>
        <w:fldChar w:fldCharType="end"/>
      </w:r>
    </w:p>
    <w:p>
      <w:pPr>
        <w:pStyle w:val="12"/>
        <w:tabs>
          <w:tab w:val="right" w:leader="dot" w:pos="9344"/>
        </w:tabs>
        <w:rPr>
          <w:rFonts w:asciiTheme="minorHAnsi" w:hAnsiTheme="minorHAnsi" w:eastAsiaTheme="minorEastAsia" w:cstheme="minorBidi"/>
          <w:szCs w:val="22"/>
        </w:rPr>
      </w:pPr>
      <w:r>
        <w:fldChar w:fldCharType="begin"/>
      </w:r>
      <w:r>
        <w:instrText xml:space="preserve"> HYPERLINK \l "_Toc473746086" </w:instrText>
      </w:r>
      <w:r>
        <w:fldChar w:fldCharType="separate"/>
      </w:r>
      <w:r>
        <w:rPr>
          <w:rStyle w:val="26"/>
          <w:rFonts w:ascii="宋体" w:hAnsi="宋体"/>
        </w:rPr>
        <w:t>4.3.4</w:t>
      </w:r>
      <w:r>
        <w:rPr>
          <w:rStyle w:val="26"/>
          <w:rFonts w:hint="eastAsia" w:ascii="宋体" w:hAnsi="宋体"/>
        </w:rPr>
        <w:t>可转移</w:t>
      </w:r>
      <w:r>
        <w:rPr>
          <w:rStyle w:val="26"/>
          <w:rFonts w:ascii="宋体" w:hAnsi="宋体"/>
        </w:rPr>
        <w:t>/</w:t>
      </w:r>
      <w:r>
        <w:rPr>
          <w:rStyle w:val="26"/>
          <w:rFonts w:hint="eastAsia" w:ascii="宋体" w:hAnsi="宋体"/>
        </w:rPr>
        <w:t>换性</w:t>
      </w:r>
      <w:r>
        <w:tab/>
      </w:r>
      <w:r>
        <w:fldChar w:fldCharType="begin"/>
      </w:r>
      <w:r>
        <w:instrText xml:space="preserve"> PAGEREF _Toc473746086 \h </w:instrText>
      </w:r>
      <w:r>
        <w:fldChar w:fldCharType="separate"/>
      </w:r>
      <w:r>
        <w:t>113</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"_Toc473746087" </w:instrText>
      </w:r>
      <w:r>
        <w:fldChar w:fldCharType="separate"/>
      </w:r>
      <w:r>
        <w:rPr>
          <w:rStyle w:val="26"/>
          <w:rFonts w:ascii="宋体" w:hAnsi="宋体"/>
        </w:rPr>
        <w:t>5.6</w:t>
      </w:r>
      <w:r>
        <w:rPr>
          <w:rFonts w:asciiTheme="minorHAnsi" w:hAnsiTheme="minorHAnsi" w:eastAsiaTheme="minorEastAsia" w:cstheme="minorBidi"/>
          <w:smallCaps w:val="0"/>
          <w:sz w:val="21"/>
          <w:szCs w:val="22"/>
        </w:rPr>
        <w:tab/>
      </w:r>
      <w:r>
        <w:rPr>
          <w:rStyle w:val="26"/>
          <w:rFonts w:hint="eastAsia" w:ascii="宋体" w:hAnsi="宋体"/>
        </w:rPr>
        <w:t>系统的运行环境</w:t>
      </w:r>
      <w:r>
        <w:tab/>
      </w:r>
      <w:r>
        <w:fldChar w:fldCharType="begin"/>
      </w:r>
      <w:r>
        <w:instrText xml:space="preserve"> PAGEREF _Toc473746087 \h </w:instrText>
      </w:r>
      <w:r>
        <w:fldChar w:fldCharType="separate"/>
      </w:r>
      <w:r>
        <w:t>113</w:t>
      </w:r>
      <w:r>
        <w:fldChar w:fldCharType="end"/>
      </w:r>
      <w:r>
        <w:fldChar w:fldCharType="end"/>
      </w:r>
    </w:p>
    <w:p>
      <w:pPr>
        <w:pStyle w:val="18"/>
        <w:tabs>
          <w:tab w:val="left" w:pos="840"/>
          <w:tab w:val="right" w:leader="dot" w:pos="9344"/>
        </w:tabs>
        <w:rPr>
          <w:rFonts w:asciiTheme="minorHAnsi" w:hAnsiTheme="minorHAnsi" w:eastAsiaTheme="minorEastAsia" w:cstheme="minorBidi"/>
          <w:b w:val="0"/>
          <w:bCs w:val="0"/>
          <w:caps w:val="0"/>
          <w:sz w:val="21"/>
          <w:szCs w:val="22"/>
        </w:rPr>
      </w:pPr>
      <w:r>
        <w:fldChar w:fldCharType="begin"/>
      </w:r>
      <w:r>
        <w:instrText xml:space="preserve"> HYPERLINK \l "_Toc473746088" </w:instrText>
      </w:r>
      <w:r>
        <w:fldChar w:fldCharType="separate"/>
      </w:r>
      <w:r>
        <w:rPr>
          <w:rStyle w:val="26"/>
          <w:rFonts w:ascii="宋体" w:hAnsi="宋体"/>
        </w:rPr>
        <w:t>6.</w:t>
      </w:r>
      <w:r>
        <w:rPr>
          <w:rFonts w:asciiTheme="minorHAnsi" w:hAnsiTheme="minorHAnsi" w:eastAsiaTheme="minorEastAsia" w:cstheme="minorBidi"/>
          <w:b w:val="0"/>
          <w:bCs w:val="0"/>
          <w:caps w:val="0"/>
          <w:sz w:val="21"/>
          <w:szCs w:val="22"/>
        </w:rPr>
        <w:tab/>
      </w:r>
      <w:r>
        <w:rPr>
          <w:rStyle w:val="26"/>
          <w:rFonts w:hint="eastAsia" w:ascii="宋体" w:hAnsi="宋体"/>
        </w:rPr>
        <w:t>需求优先级</w:t>
      </w:r>
      <w:r>
        <w:tab/>
      </w:r>
      <w:r>
        <w:fldChar w:fldCharType="begin"/>
      </w:r>
      <w:r>
        <w:instrText xml:space="preserve"> PAGEREF _Toc473746088 \h </w:instrText>
      </w:r>
      <w:r>
        <w:fldChar w:fldCharType="separate"/>
      </w:r>
      <w:r>
        <w:t>113</w:t>
      </w:r>
      <w:r>
        <w:fldChar w:fldCharType="end"/>
      </w:r>
      <w:r>
        <w:fldChar w:fldCharType="end"/>
      </w:r>
    </w:p>
    <w:p>
      <w:pPr>
        <w:pStyle w:val="18"/>
        <w:tabs>
          <w:tab w:val="left" w:pos="840"/>
          <w:tab w:val="right" w:leader="dot" w:pos="9344"/>
        </w:tabs>
        <w:rPr>
          <w:rFonts w:asciiTheme="minorHAnsi" w:hAnsiTheme="minorHAnsi" w:eastAsiaTheme="minorEastAsia" w:cstheme="minorBidi"/>
          <w:b w:val="0"/>
          <w:bCs w:val="0"/>
          <w:caps w:val="0"/>
          <w:sz w:val="21"/>
          <w:szCs w:val="22"/>
        </w:rPr>
      </w:pPr>
      <w:r>
        <w:fldChar w:fldCharType="begin"/>
      </w:r>
      <w:r>
        <w:instrText xml:space="preserve"> HYPERLINK \l "_Toc473746089" </w:instrText>
      </w:r>
      <w:r>
        <w:fldChar w:fldCharType="separate"/>
      </w:r>
      <w:r>
        <w:rPr>
          <w:rStyle w:val="26"/>
          <w:rFonts w:ascii="宋体" w:hAnsi="宋体"/>
        </w:rPr>
        <w:t>7.</w:t>
      </w:r>
      <w:r>
        <w:rPr>
          <w:rFonts w:asciiTheme="minorHAnsi" w:hAnsiTheme="minorHAnsi" w:eastAsiaTheme="minorEastAsia" w:cstheme="minorBidi"/>
          <w:b w:val="0"/>
          <w:bCs w:val="0"/>
          <w:caps w:val="0"/>
          <w:sz w:val="21"/>
          <w:szCs w:val="22"/>
        </w:rPr>
        <w:tab/>
      </w:r>
      <w:r>
        <w:rPr>
          <w:rStyle w:val="26"/>
          <w:rFonts w:hint="eastAsia" w:ascii="宋体" w:hAnsi="宋体"/>
        </w:rPr>
        <w:t>待确定问题</w:t>
      </w:r>
      <w:r>
        <w:tab/>
      </w:r>
      <w:r>
        <w:fldChar w:fldCharType="begin"/>
      </w:r>
      <w:r>
        <w:instrText xml:space="preserve"> PAGEREF _Toc473746089 \h </w:instrText>
      </w:r>
      <w:r>
        <w:fldChar w:fldCharType="separate"/>
      </w:r>
      <w:r>
        <w:t>113</w:t>
      </w:r>
      <w:r>
        <w:fldChar w:fldCharType="end"/>
      </w:r>
      <w:r>
        <w:fldChar w:fldCharType="end"/>
      </w:r>
    </w:p>
    <w:p>
      <w:pPr>
        <w:pStyle w:val="18"/>
        <w:tabs>
          <w:tab w:val="left" w:pos="840"/>
          <w:tab w:val="right" w:leader="dot" w:pos="9344"/>
        </w:tabs>
        <w:rPr>
          <w:rFonts w:asciiTheme="minorHAnsi" w:hAnsiTheme="minorHAnsi" w:eastAsiaTheme="minorEastAsia" w:cstheme="minorBidi"/>
          <w:b w:val="0"/>
          <w:bCs w:val="0"/>
          <w:caps w:val="0"/>
          <w:sz w:val="21"/>
          <w:szCs w:val="22"/>
        </w:rPr>
      </w:pPr>
      <w:r>
        <w:fldChar w:fldCharType="begin"/>
      </w:r>
      <w:r>
        <w:instrText xml:space="preserve"> HYPERLINK \l "_Toc473746090" </w:instrText>
      </w:r>
      <w:r>
        <w:fldChar w:fldCharType="separate"/>
      </w:r>
      <w:r>
        <w:rPr>
          <w:rStyle w:val="26"/>
          <w:rFonts w:ascii="宋体" w:hAnsi="宋体"/>
        </w:rPr>
        <w:t>8.</w:t>
      </w:r>
      <w:r>
        <w:rPr>
          <w:rFonts w:asciiTheme="minorHAnsi" w:hAnsiTheme="minorHAnsi" w:eastAsiaTheme="minorEastAsia" w:cstheme="minorBidi"/>
          <w:b w:val="0"/>
          <w:bCs w:val="0"/>
          <w:caps w:val="0"/>
          <w:sz w:val="21"/>
          <w:szCs w:val="22"/>
        </w:rPr>
        <w:tab/>
      </w:r>
      <w:r>
        <w:rPr>
          <w:rStyle w:val="26"/>
          <w:rFonts w:hint="eastAsia" w:ascii="宋体" w:hAnsi="宋体"/>
        </w:rPr>
        <w:t>附录</w:t>
      </w:r>
      <w:r>
        <w:tab/>
      </w:r>
      <w:r>
        <w:fldChar w:fldCharType="begin"/>
      </w:r>
      <w:r>
        <w:instrText xml:space="preserve"> PAGEREF _Toc473746090 \h </w:instrText>
      </w:r>
      <w:r>
        <w:fldChar w:fldCharType="separate"/>
      </w:r>
      <w:r>
        <w:t>114</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"_Toc473746091" </w:instrText>
      </w:r>
      <w:r>
        <w:fldChar w:fldCharType="separate"/>
      </w:r>
      <w:r>
        <w:rPr>
          <w:rStyle w:val="26"/>
          <w:rFonts w:ascii="宋体" w:hAnsi="宋体"/>
        </w:rPr>
        <w:t>8.1</w:t>
      </w:r>
      <w:r>
        <w:rPr>
          <w:rFonts w:asciiTheme="minorHAnsi" w:hAnsiTheme="minorHAnsi" w:eastAsiaTheme="minorEastAsia" w:cstheme="minorBidi"/>
          <w:smallCaps w:val="0"/>
          <w:sz w:val="21"/>
          <w:szCs w:val="22"/>
        </w:rPr>
        <w:tab/>
      </w:r>
      <w:r>
        <w:rPr>
          <w:rStyle w:val="26"/>
          <w:rFonts w:hint="eastAsia" w:ascii="宋体" w:hAnsi="宋体"/>
        </w:rPr>
        <w:t>边坡无线监测系统拓扑图</w:t>
      </w:r>
      <w:r>
        <w:tab/>
      </w:r>
      <w:r>
        <w:fldChar w:fldCharType="begin"/>
      </w:r>
      <w:r>
        <w:instrText xml:space="preserve"> PAGEREF _Toc473746091 \h </w:instrText>
      </w:r>
      <w:r>
        <w:fldChar w:fldCharType="separate"/>
      </w:r>
      <w:r>
        <w:t>114</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"_Toc473746092" </w:instrText>
      </w:r>
      <w:r>
        <w:fldChar w:fldCharType="separate"/>
      </w:r>
      <w:r>
        <w:rPr>
          <w:rStyle w:val="26"/>
          <w:rFonts w:ascii="宋体" w:hAnsi="宋体"/>
        </w:rPr>
        <w:t>8.2</w:t>
      </w:r>
      <w:r>
        <w:rPr>
          <w:rFonts w:asciiTheme="minorHAnsi" w:hAnsiTheme="minorHAnsi" w:eastAsiaTheme="minorEastAsia" w:cstheme="minorBidi"/>
          <w:smallCaps w:val="0"/>
          <w:sz w:val="21"/>
          <w:szCs w:val="22"/>
        </w:rPr>
        <w:tab/>
      </w:r>
      <w:r>
        <w:rPr>
          <w:rStyle w:val="26"/>
          <w:rFonts w:hint="eastAsia" w:ascii="宋体" w:hAnsi="宋体"/>
        </w:rPr>
        <w:t>深孔自动监测曲线计算公式</w:t>
      </w:r>
      <w:r>
        <w:tab/>
      </w:r>
      <w:r>
        <w:fldChar w:fldCharType="begin"/>
      </w:r>
      <w:r>
        <w:instrText xml:space="preserve"> PAGEREF _Toc473746092 \h </w:instrText>
      </w:r>
      <w:r>
        <w:fldChar w:fldCharType="separate"/>
      </w:r>
      <w:r>
        <w:t>115</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"_Toc473746093" </w:instrText>
      </w:r>
      <w:r>
        <w:fldChar w:fldCharType="separate"/>
      </w:r>
      <w:r>
        <w:rPr>
          <w:rStyle w:val="26"/>
          <w:rFonts w:ascii="宋体" w:hAnsi="宋体"/>
        </w:rPr>
        <w:t>8.3</w:t>
      </w:r>
      <w:r>
        <w:rPr>
          <w:rFonts w:asciiTheme="minorHAnsi" w:hAnsiTheme="minorHAnsi" w:eastAsiaTheme="minorEastAsia" w:cstheme="minorBidi"/>
          <w:smallCaps w:val="0"/>
          <w:sz w:val="21"/>
          <w:szCs w:val="22"/>
        </w:rPr>
        <w:tab/>
      </w:r>
      <w:r>
        <w:rPr>
          <w:rStyle w:val="26"/>
          <w:rFonts w:hint="eastAsia" w:ascii="宋体" w:hAnsi="宋体"/>
        </w:rPr>
        <w:t>传感数据采集正常与异常情况分析</w:t>
      </w:r>
      <w:r>
        <w:tab/>
      </w:r>
      <w:r>
        <w:fldChar w:fldCharType="begin"/>
      </w:r>
      <w:r>
        <w:instrText xml:space="preserve"> PAGEREF _Toc473746093 \h </w:instrText>
      </w:r>
      <w:r>
        <w:fldChar w:fldCharType="separate"/>
      </w:r>
      <w:r>
        <w:t>116</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"_Toc473746094" </w:instrText>
      </w:r>
      <w:r>
        <w:fldChar w:fldCharType="separate"/>
      </w:r>
      <w:r>
        <w:rPr>
          <w:rStyle w:val="26"/>
          <w:rFonts w:ascii="宋体" w:hAnsi="宋体"/>
        </w:rPr>
        <w:t>8.4</w:t>
      </w:r>
      <w:r>
        <w:rPr>
          <w:rFonts w:asciiTheme="minorHAnsi" w:hAnsiTheme="minorHAnsi" w:eastAsiaTheme="minorEastAsia" w:cstheme="minorBidi"/>
          <w:smallCaps w:val="0"/>
          <w:sz w:val="21"/>
          <w:szCs w:val="22"/>
        </w:rPr>
        <w:tab/>
      </w:r>
      <w:r>
        <w:rPr>
          <w:rStyle w:val="26"/>
          <w:rFonts w:hint="eastAsia" w:ascii="宋体" w:hAnsi="宋体"/>
        </w:rPr>
        <w:t>传感器采集数据生成曲线场景分析</w:t>
      </w:r>
      <w:r>
        <w:tab/>
      </w:r>
      <w:r>
        <w:fldChar w:fldCharType="begin"/>
      </w:r>
      <w:r>
        <w:instrText xml:space="preserve"> PAGEREF _Toc473746094 \h </w:instrText>
      </w:r>
      <w:r>
        <w:fldChar w:fldCharType="separate"/>
      </w:r>
      <w:r>
        <w:t>117</w:t>
      </w:r>
      <w:r>
        <w:fldChar w:fldCharType="end"/>
      </w:r>
      <w:r>
        <w:fldChar w:fldCharType="end"/>
      </w:r>
    </w:p>
    <w:p>
      <w:pPr>
        <w:pStyle w:val="21"/>
        <w:tabs>
          <w:tab w:val="left" w:pos="840"/>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"_Toc473746095" </w:instrText>
      </w:r>
      <w:r>
        <w:fldChar w:fldCharType="separate"/>
      </w:r>
      <w:r>
        <w:rPr>
          <w:rStyle w:val="26"/>
          <w:rFonts w:ascii="宋体" w:hAnsi="宋体"/>
        </w:rPr>
        <w:t>8.5</w:t>
      </w:r>
      <w:r>
        <w:rPr>
          <w:rFonts w:asciiTheme="minorHAnsi" w:hAnsiTheme="minorHAnsi" w:eastAsiaTheme="minorEastAsia" w:cstheme="minorBidi"/>
          <w:smallCaps w:val="0"/>
          <w:sz w:val="21"/>
          <w:szCs w:val="22"/>
        </w:rPr>
        <w:tab/>
      </w:r>
      <w:r>
        <w:rPr>
          <w:rStyle w:val="26"/>
          <w:rFonts w:hint="eastAsia" w:ascii="宋体" w:hAnsi="宋体"/>
        </w:rPr>
        <w:t>新讨论需求修改点：</w:t>
      </w:r>
      <w:r>
        <w:tab/>
      </w:r>
      <w:r>
        <w:fldChar w:fldCharType="begin"/>
      </w:r>
      <w:r>
        <w:instrText xml:space="preserve"> PAGEREF _Toc473746095 \h </w:instrText>
      </w:r>
      <w:r>
        <w:fldChar w:fldCharType="separate"/>
      </w:r>
      <w:r>
        <w:t>117</w:t>
      </w:r>
      <w:r>
        <w:fldChar w:fldCharType="end"/>
      </w:r>
      <w:r>
        <w:fldChar w:fldCharType="end"/>
      </w:r>
    </w:p>
    <w:p>
      <w:pPr>
        <w:pStyle w:val="21"/>
        <w:tabs>
          <w:tab w:val="right" w:leader="dot" w:pos="9344"/>
        </w:tabs>
        <w:rPr>
          <w:rFonts w:asciiTheme="minorHAnsi" w:hAnsiTheme="minorHAnsi" w:eastAsiaTheme="minorEastAsia" w:cstheme="minorBidi"/>
          <w:smallCaps w:val="0"/>
          <w:sz w:val="21"/>
          <w:szCs w:val="22"/>
        </w:rPr>
      </w:pPr>
      <w:r>
        <w:fldChar w:fldCharType="begin"/>
      </w:r>
      <w:r>
        <w:instrText xml:space="preserve"> HYPERLINK \l "_Toc473746096" </w:instrText>
      </w:r>
      <w:r>
        <w:fldChar w:fldCharType="separate"/>
      </w:r>
      <w:r>
        <w:rPr>
          <w:rStyle w:val="26"/>
          <w:rFonts w:ascii="宋体" w:hAnsi="宋体"/>
        </w:rPr>
        <w:t>8.6</w:t>
      </w:r>
      <w:r>
        <w:rPr>
          <w:rStyle w:val="26"/>
          <w:rFonts w:hint="eastAsia" w:ascii="宋体" w:hAnsi="宋体"/>
        </w:rPr>
        <w:t>新讨论需求修改点</w:t>
      </w:r>
      <w:r>
        <w:tab/>
      </w:r>
      <w:r>
        <w:fldChar w:fldCharType="begin"/>
      </w:r>
      <w:r>
        <w:instrText xml:space="preserve"> PAGEREF _Toc473746096 \h </w:instrText>
      </w:r>
      <w:r>
        <w:fldChar w:fldCharType="separate"/>
      </w:r>
      <w:r>
        <w:t>120</w:t>
      </w:r>
      <w:r>
        <w:fldChar w:fldCharType="end"/>
      </w:r>
      <w:r>
        <w:fldChar w:fldCharType="end"/>
      </w:r>
    </w:p>
    <w:p>
      <w:pPr>
        <w:spacing w:line="360" w:lineRule="auto"/>
        <w:jc w:val="center"/>
        <w:rPr>
          <w:rFonts w:ascii="宋体" w:hAnsi="宋体"/>
          <w:bCs/>
          <w:caps/>
          <w:szCs w:val="21"/>
        </w:rPr>
      </w:pPr>
      <w:r>
        <w:rPr>
          <w:rFonts w:ascii="宋体" w:hAnsi="宋体"/>
          <w:bCs/>
          <w:caps/>
          <w:szCs w:val="21"/>
        </w:rPr>
        <w:fldChar w:fldCharType="end"/>
      </w:r>
      <w:bookmarkStart w:id="0" w:name="_Toc138816363"/>
    </w:p>
    <w:p>
      <w:pPr>
        <w:spacing w:line="360" w:lineRule="auto"/>
        <w:jc w:val="center"/>
        <w:rPr>
          <w:rFonts w:ascii="宋体" w:hAnsi="宋体"/>
          <w:b/>
          <w:sz w:val="32"/>
          <w:szCs w:val="32"/>
        </w:rPr>
      </w:pPr>
      <w:r>
        <w:rPr>
          <w:rFonts w:ascii="宋体" w:hAnsi="宋体"/>
          <w:bCs/>
          <w:caps/>
          <w:szCs w:val="21"/>
        </w:rPr>
        <w:br w:type="page"/>
      </w:r>
    </w:p>
    <w:p>
      <w:pPr>
        <w:pStyle w:val="2"/>
        <w:keepLines w:val="0"/>
        <w:numPr>
          <w:ilvl w:val="0"/>
          <w:numId w:val="3"/>
        </w:numPr>
        <w:tabs>
          <w:tab w:val="left" w:pos="0"/>
        </w:tabs>
        <w:spacing w:after="60" w:line="240" w:lineRule="auto"/>
        <w:ind w:left="0" w:firstLine="0"/>
        <w:jc w:val="left"/>
        <w:rPr>
          <w:rFonts w:ascii="宋体" w:hAnsi="宋体"/>
          <w:sz w:val="32"/>
          <w:szCs w:val="32"/>
        </w:rPr>
      </w:pPr>
      <w:bookmarkStart w:id="1" w:name="_Toc473745970"/>
      <w:r>
        <w:rPr>
          <w:rFonts w:hint="eastAsia" w:ascii="宋体" w:hAnsi="宋体"/>
          <w:sz w:val="32"/>
          <w:szCs w:val="32"/>
        </w:rPr>
        <w:t>简介</w:t>
      </w:r>
      <w:bookmarkEnd w:id="1"/>
    </w:p>
    <w:p>
      <w:pPr>
        <w:pStyle w:val="3"/>
        <w:keepLines w:val="0"/>
        <w:numPr>
          <w:ilvl w:val="1"/>
          <w:numId w:val="3"/>
        </w:numPr>
        <w:tabs>
          <w:tab w:val="left" w:pos="0"/>
        </w:tabs>
        <w:spacing w:after="60" w:line="240" w:lineRule="auto"/>
        <w:ind w:left="0" w:firstLine="0"/>
        <w:jc w:val="left"/>
        <w:rPr>
          <w:rFonts w:ascii="宋体" w:hAnsi="宋体"/>
          <w:sz w:val="28"/>
          <w:szCs w:val="28"/>
        </w:rPr>
      </w:pPr>
      <w:bookmarkStart w:id="2" w:name="_Toc82339510"/>
      <w:bookmarkStart w:id="3" w:name="_Toc473745971"/>
      <w:r>
        <w:rPr>
          <w:rFonts w:hint="eastAsia" w:ascii="宋体" w:hAnsi="宋体"/>
          <w:sz w:val="28"/>
          <w:szCs w:val="28"/>
        </w:rPr>
        <w:t>目的</w:t>
      </w:r>
      <w:bookmarkEnd w:id="2"/>
      <w:bookmarkEnd w:id="3"/>
    </w:p>
    <w:p>
      <w:pPr>
        <w:spacing w:line="360" w:lineRule="auto"/>
        <w:ind w:firstLine="420" w:firstLineChars="200"/>
        <w:rPr>
          <w:rFonts w:ascii="宋体" w:hAnsi="宋体"/>
          <w:szCs w:val="21"/>
        </w:rPr>
      </w:pPr>
      <w:r>
        <w:rPr>
          <w:rFonts w:hint="eastAsia" w:ascii="宋体" w:hAnsi="宋体"/>
          <w:szCs w:val="21"/>
        </w:rPr>
        <w:t>编写本文档，</w:t>
      </w:r>
      <w:r>
        <w:t>明确</w:t>
      </w:r>
      <w:r>
        <w:rPr>
          <w:rFonts w:hint="eastAsia"/>
        </w:rPr>
        <w:t>高速公路边（滑）坡无线监测预警系统</w:t>
      </w:r>
      <w:r>
        <w:t>功能需求，确保</w:t>
      </w:r>
      <w:r>
        <w:rPr>
          <w:rFonts w:hint="eastAsia" w:ascii="宋体" w:hAnsi="宋体"/>
          <w:szCs w:val="21"/>
        </w:rPr>
        <w:t>需求的完整性、一致性与可追溯性，提升软件产品的质量，</w:t>
      </w:r>
      <w:r>
        <w:t>使开发出来的软件能够更好的实现业务目标。</w:t>
      </w:r>
      <w:r>
        <w:rPr>
          <w:rFonts w:hint="eastAsia" w:ascii="宋体" w:hAnsi="宋体"/>
          <w:szCs w:val="21"/>
        </w:rPr>
        <w:t>通过本文档，保证业务需求提出者与需求分析人员、项目管理人员、开发人员、测试人员及其也相关干系人对需求达成共识。</w:t>
      </w:r>
    </w:p>
    <w:p>
      <w:pPr>
        <w:spacing w:line="360" w:lineRule="auto"/>
        <w:ind w:firstLine="420" w:firstLineChars="200"/>
        <w:rPr>
          <w:rFonts w:ascii="宋体" w:hAnsi="宋体"/>
          <w:szCs w:val="21"/>
        </w:rPr>
      </w:pPr>
      <w:r>
        <w:rPr>
          <w:rFonts w:hint="eastAsia" w:ascii="宋体" w:hAnsi="宋体"/>
          <w:szCs w:val="21"/>
        </w:rPr>
        <w:t>项目实施与运维团队中的分析人员、策划人员、系统设计人员、测试人员、文档制作人员、运营经理和维护人员等，应阅读本文档。其它部门相关用户也可阅读参考本文档。</w:t>
      </w:r>
    </w:p>
    <w:p>
      <w:pPr>
        <w:pStyle w:val="3"/>
        <w:keepLines w:val="0"/>
        <w:numPr>
          <w:ilvl w:val="1"/>
          <w:numId w:val="3"/>
        </w:numPr>
        <w:tabs>
          <w:tab w:val="left" w:pos="0"/>
        </w:tabs>
        <w:spacing w:after="60" w:line="240" w:lineRule="auto"/>
        <w:ind w:left="0" w:firstLine="0"/>
        <w:jc w:val="left"/>
        <w:rPr>
          <w:rFonts w:ascii="宋体" w:hAnsi="宋体"/>
          <w:sz w:val="28"/>
          <w:szCs w:val="28"/>
        </w:rPr>
      </w:pPr>
      <w:bookmarkStart w:id="4" w:name="_Toc82339511"/>
      <w:bookmarkStart w:id="5" w:name="_Toc473745972"/>
      <w:r>
        <w:rPr>
          <w:rFonts w:hint="eastAsia" w:ascii="宋体" w:hAnsi="宋体"/>
          <w:sz w:val="28"/>
          <w:szCs w:val="28"/>
        </w:rPr>
        <w:t>范围</w:t>
      </w:r>
      <w:bookmarkEnd w:id="4"/>
      <w:bookmarkEnd w:id="5"/>
    </w:p>
    <w:p>
      <w:pPr>
        <w:spacing w:line="360" w:lineRule="auto"/>
        <w:ind w:firstLine="420"/>
        <w:rPr>
          <w:rFonts w:ascii="宋体" w:hAnsi="宋体"/>
          <w:szCs w:val="21"/>
        </w:rPr>
      </w:pPr>
      <w:r>
        <w:rPr>
          <w:rFonts w:hint="eastAsia" w:ascii="宋体" w:hAnsi="宋体"/>
          <w:szCs w:val="21"/>
        </w:rPr>
        <w:t>运用地理信息系统技术、数据库技术、全球定位系统技术、无线通信技术等高新技术手段，建立一个实用、高效的高速公路养护平台。该平台可接入边（滑）坡、道路、桥梁等各项监测对象。</w:t>
      </w:r>
    </w:p>
    <w:p>
      <w:pPr>
        <w:pStyle w:val="40"/>
        <w:numPr>
          <w:ilvl w:val="0"/>
          <w:numId w:val="4"/>
        </w:numPr>
        <w:spacing w:line="360" w:lineRule="auto"/>
        <w:ind w:firstLineChars="0"/>
        <w:rPr>
          <w:rFonts w:ascii="宋体" w:hAnsi="宋体"/>
          <w:szCs w:val="21"/>
        </w:rPr>
      </w:pPr>
      <w:r>
        <w:rPr>
          <w:rFonts w:hint="eastAsia" w:ascii="宋体" w:hAnsi="宋体"/>
          <w:b/>
          <w:szCs w:val="21"/>
        </w:rPr>
        <w:t>项目信息管理</w:t>
      </w:r>
      <w:r>
        <w:rPr>
          <w:rFonts w:hint="eastAsia" w:ascii="宋体" w:hAnsi="宋体"/>
          <w:szCs w:val="21"/>
        </w:rPr>
        <w:t>，项目信息管理包括：项目信息（即道路信息）、边坡信息（或泥石流信息）、基站信息、中继器、传感器信息与状态、资料文档，对各类信息进行维护，资料文档分别包括设计、勘察、施工、监测、管理文档，如下图示：</w:t>
      </w:r>
    </w:p>
    <w:p>
      <w:pPr>
        <w:pStyle w:val="40"/>
        <w:spacing w:line="360" w:lineRule="auto"/>
        <w:ind w:left="840" w:firstLine="0" w:firstLineChars="0"/>
        <w:rPr>
          <w:rFonts w:ascii="宋体" w:hAnsi="宋体"/>
          <w:szCs w:val="21"/>
        </w:rPr>
      </w:pPr>
      <w:r>
        <w:rPr>
          <w:rFonts w:hint="eastAsia" w:ascii="宋体" w:hAnsi="宋体"/>
          <w:szCs w:val="21"/>
        </w:rPr>
        <w:drawing>
          <wp:inline distT="0" distB="0" distL="0" distR="0">
            <wp:extent cx="4842510" cy="47320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48064" cy="4737447"/>
                    </a:xfrm>
                    <a:prstGeom prst="rect">
                      <a:avLst/>
                    </a:prstGeom>
                  </pic:spPr>
                </pic:pic>
              </a:graphicData>
            </a:graphic>
          </wp:inline>
        </w:drawing>
      </w:r>
    </w:p>
    <w:p>
      <w:pPr>
        <w:pStyle w:val="40"/>
        <w:numPr>
          <w:ilvl w:val="0"/>
          <w:numId w:val="4"/>
        </w:numPr>
        <w:spacing w:line="360" w:lineRule="auto"/>
        <w:ind w:firstLineChars="0"/>
        <w:rPr>
          <w:rFonts w:ascii="宋体" w:hAnsi="宋体"/>
          <w:szCs w:val="21"/>
        </w:rPr>
      </w:pPr>
      <w:bookmarkStart w:id="6" w:name="_Toc465695342"/>
      <w:bookmarkStart w:id="7" w:name="_Toc30442"/>
      <w:r>
        <w:rPr>
          <w:rFonts w:hint="eastAsia"/>
          <w:b/>
        </w:rPr>
        <w:t>在线监测与预警</w:t>
      </w:r>
      <w:bookmarkEnd w:id="6"/>
      <w:bookmarkEnd w:id="7"/>
      <w:r>
        <w:rPr>
          <w:rFonts w:hint="eastAsia"/>
        </w:rPr>
        <w:t>，</w:t>
      </w:r>
      <w:r>
        <w:rPr>
          <w:rFonts w:hint="eastAsia" w:ascii="宋体" w:hAnsi="宋体"/>
        </w:rPr>
        <w:t>提供深部位移监测，地表变形监测以及其它类型监测曲线展示，分级预警报警，监测预警简报生成等相关功能</w:t>
      </w:r>
      <w:r>
        <w:rPr>
          <w:rFonts w:hint="eastAsia" w:ascii="宋体" w:hAnsi="宋体"/>
          <w:szCs w:val="21"/>
        </w:rPr>
        <w:t>。</w:t>
      </w:r>
    </w:p>
    <w:p>
      <w:pPr>
        <w:pStyle w:val="40"/>
        <w:numPr>
          <w:ilvl w:val="0"/>
          <w:numId w:val="4"/>
        </w:numPr>
        <w:spacing w:line="360" w:lineRule="auto"/>
        <w:ind w:firstLineChars="0"/>
        <w:rPr>
          <w:rFonts w:ascii="宋体" w:hAnsi="宋体"/>
          <w:szCs w:val="21"/>
        </w:rPr>
      </w:pPr>
      <w:bookmarkStart w:id="8" w:name="_Toc465695343"/>
      <w:bookmarkStart w:id="9" w:name="_Toc25998"/>
      <w:r>
        <w:rPr>
          <w:rFonts w:hint="eastAsia"/>
          <w:b/>
        </w:rPr>
        <w:t>信息统计分析管理</w:t>
      </w:r>
      <w:bookmarkEnd w:id="8"/>
      <w:bookmarkEnd w:id="9"/>
      <w:r>
        <w:rPr>
          <w:rFonts w:hint="eastAsia"/>
        </w:rPr>
        <w:t>，</w:t>
      </w:r>
      <w:r>
        <w:rPr>
          <w:rFonts w:hint="eastAsia" w:ascii="宋体" w:hAnsi="宋体"/>
        </w:rPr>
        <w:t>该模块主要为专业人员服务，信息统计分析分两个层次，第一层次以某一条道路为统计对象，见下图“无线检测预警系统统计分析第一层次”，分别包括：1）边坡、泥石流个数统计，2）边坡高度统计，3）边坡稳定等级统计，4）边坡病害类型统计，5）泥石流统计暂缺。第二层次以某一边坡或某一泥石流为统计对象，以某一边坡为对象时，见下图“无线检测预警系统统计分析第二层次”，分别包括：1）深部位移监测孔、监测孔内深部位移传感器、地表变形监测传感器数量统计，2）深部位移监测孔预警等级数量统计，3）地表变形监测点预警等级数量统计</w:t>
      </w:r>
      <w:r>
        <w:rPr>
          <w:rFonts w:hint="eastAsia" w:ascii="宋体" w:hAnsi="宋体"/>
          <w:szCs w:val="21"/>
        </w:rPr>
        <w:t>；</w:t>
      </w:r>
    </w:p>
    <w:p>
      <w:pPr>
        <w:pStyle w:val="40"/>
        <w:spacing w:line="360" w:lineRule="auto"/>
        <w:ind w:left="840" w:firstLine="0" w:firstLineChars="0"/>
        <w:rPr>
          <w:rFonts w:ascii="宋体" w:hAnsi="宋体"/>
          <w:szCs w:val="21"/>
        </w:rPr>
      </w:pPr>
      <w:r>
        <w:drawing>
          <wp:inline distT="0" distB="0" distL="0" distR="0">
            <wp:extent cx="5939790" cy="1625600"/>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 cstate="print"/>
                    <a:stretch>
                      <a:fillRect/>
                    </a:stretch>
                  </pic:blipFill>
                  <pic:spPr>
                    <a:xfrm>
                      <a:off x="0" y="0"/>
                      <a:ext cx="5939790" cy="1625600"/>
                    </a:xfrm>
                    <a:prstGeom prst="rect">
                      <a:avLst/>
                    </a:prstGeom>
                  </pic:spPr>
                </pic:pic>
              </a:graphicData>
            </a:graphic>
          </wp:inline>
        </w:drawing>
      </w:r>
    </w:p>
    <w:p>
      <w:pPr>
        <w:pStyle w:val="40"/>
        <w:spacing w:line="360" w:lineRule="auto"/>
        <w:ind w:left="840" w:firstLine="0" w:firstLineChars="0"/>
        <w:rPr>
          <w:rFonts w:ascii="宋体" w:hAnsi="宋体"/>
          <w:szCs w:val="21"/>
        </w:rPr>
      </w:pPr>
      <w:r>
        <w:drawing>
          <wp:inline distT="0" distB="0" distL="0" distR="0">
            <wp:extent cx="5939790" cy="1083945"/>
            <wp:effectExtent l="0" t="0" r="381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 cstate="print"/>
                    <a:stretch>
                      <a:fillRect/>
                    </a:stretch>
                  </pic:blipFill>
                  <pic:spPr>
                    <a:xfrm>
                      <a:off x="0" y="0"/>
                      <a:ext cx="5939790" cy="1083945"/>
                    </a:xfrm>
                    <a:prstGeom prst="rect">
                      <a:avLst/>
                    </a:prstGeom>
                  </pic:spPr>
                </pic:pic>
              </a:graphicData>
            </a:graphic>
          </wp:inline>
        </w:drawing>
      </w:r>
    </w:p>
    <w:p>
      <w:pPr>
        <w:pStyle w:val="40"/>
        <w:numPr>
          <w:ilvl w:val="0"/>
          <w:numId w:val="4"/>
        </w:numPr>
        <w:spacing w:line="360" w:lineRule="auto"/>
        <w:ind w:firstLineChars="0"/>
        <w:rPr>
          <w:rFonts w:ascii="宋体" w:hAnsi="宋体"/>
          <w:szCs w:val="21"/>
        </w:rPr>
      </w:pPr>
      <w:bookmarkStart w:id="10" w:name="_Toc465695344"/>
      <w:bookmarkStart w:id="11" w:name="_Toc2106"/>
      <w:r>
        <w:rPr>
          <w:rFonts w:hint="eastAsia"/>
          <w:b/>
        </w:rPr>
        <w:t>报表管理</w:t>
      </w:r>
      <w:bookmarkEnd w:id="10"/>
      <w:bookmarkEnd w:id="11"/>
      <w:r>
        <w:rPr>
          <w:rFonts w:hint="eastAsia"/>
        </w:rPr>
        <w:t>，</w:t>
      </w:r>
      <w:r>
        <w:rPr>
          <w:rFonts w:hint="eastAsia" w:ascii="宋体" w:hAnsi="宋体"/>
        </w:rPr>
        <w:t>根据用户需求，提供相应数据统计分析功能；</w:t>
      </w:r>
    </w:p>
    <w:p>
      <w:pPr>
        <w:pStyle w:val="40"/>
        <w:numPr>
          <w:ilvl w:val="0"/>
          <w:numId w:val="4"/>
        </w:numPr>
        <w:spacing w:line="360" w:lineRule="auto"/>
        <w:ind w:firstLineChars="0"/>
        <w:rPr>
          <w:rFonts w:ascii="宋体" w:hAnsi="宋体"/>
          <w:szCs w:val="21"/>
        </w:rPr>
      </w:pPr>
      <w:r>
        <w:rPr>
          <w:rFonts w:hint="eastAsia"/>
          <w:b/>
        </w:rPr>
        <w:t>系统工具</w:t>
      </w:r>
      <w:r>
        <w:rPr>
          <w:rFonts w:hint="eastAsia"/>
        </w:rPr>
        <w:t>，</w:t>
      </w:r>
      <w:r>
        <w:rPr>
          <w:rFonts w:hint="eastAsia" w:ascii="宋体" w:hAnsi="宋体"/>
        </w:rPr>
        <w:t>通过用户权限控制系统菜单，</w:t>
      </w:r>
      <w:r>
        <w:rPr>
          <w:rFonts w:hint="eastAsia" w:ascii="宋体" w:hAnsi="宋体"/>
          <w:color w:val="FF0000"/>
        </w:rPr>
        <w:t>道路（包括：公路、铁路、市政道路）</w:t>
      </w:r>
      <w:r>
        <w:rPr>
          <w:rFonts w:hint="eastAsia" w:ascii="宋体" w:hAnsi="宋体"/>
        </w:rPr>
        <w:t>,项目（项目包括：边坡</w:t>
      </w:r>
      <w:r>
        <w:rPr>
          <w:rFonts w:hint="eastAsia" w:ascii="宋体" w:hAnsi="宋体"/>
          <w:color w:val="FF0000"/>
        </w:rPr>
        <w:t>（可细分为普通边坡、滑坡、危岩落石三类）、泥石流）</w:t>
      </w:r>
      <w:r>
        <w:rPr>
          <w:rFonts w:hint="eastAsia" w:ascii="宋体" w:hAnsi="宋体"/>
        </w:rPr>
        <w:t>，传感器</w:t>
      </w:r>
      <w:r>
        <w:rPr>
          <w:rFonts w:hint="eastAsia" w:ascii="宋体" w:hAnsi="宋体"/>
          <w:color w:val="FF0000"/>
        </w:rPr>
        <w:t>（包括：地表变形传感器、深部位移传感器，其它类型传感器因项目不同而增加）</w:t>
      </w:r>
      <w:r>
        <w:rPr>
          <w:rFonts w:hint="eastAsia" w:ascii="宋体" w:hAnsi="宋体"/>
        </w:rPr>
        <w:t>的访问及接收报警权限；同时提供日志管理功能。如下图示：</w:t>
      </w:r>
    </w:p>
    <w:p>
      <w:pPr>
        <w:pStyle w:val="40"/>
        <w:spacing w:line="360" w:lineRule="auto"/>
        <w:ind w:left="1260" w:firstLine="0" w:firstLineChars="0"/>
        <w:rPr>
          <w:rFonts w:ascii="宋体" w:hAnsi="宋体"/>
          <w:szCs w:val="21"/>
        </w:rPr>
      </w:pPr>
      <w:r>
        <w:drawing>
          <wp:inline distT="0" distB="0" distL="0" distR="0">
            <wp:extent cx="1508760" cy="14478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508760" cy="1447800"/>
                    </a:xfrm>
                    <a:prstGeom prst="rect">
                      <a:avLst/>
                    </a:prstGeom>
                    <a:noFill/>
                    <a:ln>
                      <a:noFill/>
                    </a:ln>
                  </pic:spPr>
                </pic:pic>
              </a:graphicData>
            </a:graphic>
          </wp:inline>
        </w:drawing>
      </w:r>
    </w:p>
    <w:p>
      <w:pPr>
        <w:pStyle w:val="40"/>
        <w:spacing w:before="120"/>
        <w:ind w:left="840" w:firstLineChars="0"/>
        <w:rPr>
          <w:rFonts w:ascii="宋体" w:hAnsi="宋体"/>
        </w:rPr>
      </w:pPr>
      <w:r>
        <w:rPr>
          <w:rFonts w:hint="eastAsia" w:ascii="宋体" w:hAnsi="宋体"/>
        </w:rPr>
        <w:t>用户：中铁单位管理员，业主管理员、监测、养护等单位人员。</w:t>
      </w:r>
    </w:p>
    <w:p>
      <w:pPr>
        <w:pStyle w:val="40"/>
        <w:spacing w:before="120"/>
        <w:ind w:left="840" w:firstLineChars="0"/>
        <w:rPr>
          <w:rFonts w:ascii="宋体" w:hAnsi="宋体"/>
          <w:szCs w:val="21"/>
        </w:rPr>
      </w:pPr>
      <w:r>
        <w:rPr>
          <w:rFonts w:hint="eastAsia" w:ascii="宋体" w:hAnsi="宋体"/>
          <w:color w:val="FF0000"/>
        </w:rPr>
        <w:t>中铁总管理员有权限进行内部项目权限划分。业主管理员也有权限自己内部项目人员进行分配相应工作，两者互不干扰。</w:t>
      </w:r>
    </w:p>
    <w:p>
      <w:pPr>
        <w:spacing w:line="360" w:lineRule="auto"/>
        <w:ind w:firstLine="420"/>
        <w:rPr>
          <w:rFonts w:ascii="宋体" w:hAnsi="宋体"/>
          <w:szCs w:val="21"/>
        </w:rPr>
      </w:pPr>
      <w:r>
        <w:rPr>
          <w:rFonts w:hint="eastAsia" w:ascii="宋体" w:hAnsi="宋体"/>
          <w:szCs w:val="21"/>
        </w:rPr>
        <w:t>本需求说明书文档实现对上述内容的需求细化与分析。</w:t>
      </w:r>
    </w:p>
    <w:p>
      <w:pPr>
        <w:pStyle w:val="3"/>
        <w:keepLines w:val="0"/>
        <w:numPr>
          <w:ilvl w:val="1"/>
          <w:numId w:val="3"/>
        </w:numPr>
        <w:tabs>
          <w:tab w:val="left" w:pos="0"/>
        </w:tabs>
        <w:spacing w:after="60" w:line="240" w:lineRule="auto"/>
        <w:ind w:left="0" w:firstLine="0"/>
        <w:jc w:val="left"/>
        <w:rPr>
          <w:rFonts w:ascii="宋体" w:hAnsi="宋体"/>
          <w:sz w:val="28"/>
          <w:szCs w:val="28"/>
        </w:rPr>
      </w:pPr>
      <w:bookmarkStart w:id="12" w:name="_Toc473745973"/>
      <w:bookmarkStart w:id="13" w:name="_Toc82339512"/>
      <w:r>
        <w:rPr>
          <w:rFonts w:hint="eastAsia" w:ascii="宋体" w:hAnsi="宋体"/>
          <w:sz w:val="28"/>
          <w:szCs w:val="28"/>
        </w:rPr>
        <w:t>定义、术语和缩略语</w:t>
      </w:r>
      <w:bookmarkEnd w:id="12"/>
    </w:p>
    <w:tbl>
      <w:tblPr>
        <w:tblStyle w:val="28"/>
        <w:tblW w:w="9327" w:type="dxa"/>
        <w:jc w:val="center"/>
        <w:tblInd w:w="0"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
      <w:tblGrid>
        <w:gridCol w:w="2255"/>
        <w:gridCol w:w="7072"/>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Ex>
        <w:trPr>
          <w:trHeight w:val="417" w:hRule="atLeast"/>
          <w:jc w:val="center"/>
        </w:trPr>
        <w:tc>
          <w:tcPr>
            <w:tcW w:w="2255" w:type="dxa"/>
            <w:shd w:val="clear" w:color="auto" w:fill="E0E0E0"/>
            <w:vAlign w:val="center"/>
          </w:tcPr>
          <w:p>
            <w:pPr>
              <w:jc w:val="center"/>
              <w:rPr>
                <w:rFonts w:ascii="宋体" w:hAnsi="宋体"/>
                <w:b/>
                <w:sz w:val="18"/>
                <w:szCs w:val="18"/>
              </w:rPr>
            </w:pPr>
            <w:r>
              <w:rPr>
                <w:rFonts w:hint="eastAsia" w:ascii="宋体" w:hAnsi="宋体"/>
                <w:b/>
                <w:sz w:val="18"/>
                <w:szCs w:val="18"/>
              </w:rPr>
              <w:t>定义、术语和缩略语</w:t>
            </w:r>
          </w:p>
        </w:tc>
        <w:tc>
          <w:tcPr>
            <w:tcW w:w="7072" w:type="dxa"/>
            <w:shd w:val="clear" w:color="auto" w:fill="E0E0E0"/>
            <w:vAlign w:val="center"/>
          </w:tcPr>
          <w:p>
            <w:pPr>
              <w:jc w:val="center"/>
              <w:rPr>
                <w:rFonts w:ascii="宋体" w:hAnsi="宋体"/>
                <w:b/>
                <w:sz w:val="18"/>
                <w:szCs w:val="18"/>
              </w:rPr>
            </w:pPr>
            <w:r>
              <w:rPr>
                <w:rFonts w:hint="eastAsia" w:ascii="宋体" w:hAnsi="宋体"/>
                <w:b/>
                <w:sz w:val="18"/>
                <w:szCs w:val="18"/>
              </w:rPr>
              <w:t>解      释</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Ex>
        <w:trPr>
          <w:trHeight w:val="295" w:hRule="atLeast"/>
          <w:jc w:val="center"/>
        </w:trPr>
        <w:tc>
          <w:tcPr>
            <w:tcW w:w="2255" w:type="dxa"/>
            <w:vAlign w:val="center"/>
          </w:tcPr>
          <w:p>
            <w:pPr>
              <w:jc w:val="center"/>
              <w:rPr>
                <w:rFonts w:ascii="宋体" w:hAnsi="宋体"/>
                <w:sz w:val="18"/>
                <w:szCs w:val="18"/>
              </w:rPr>
            </w:pPr>
            <w:r>
              <w:rPr>
                <w:rFonts w:hint="eastAsia" w:ascii="宋体" w:hAnsi="宋体"/>
                <w:sz w:val="18"/>
                <w:szCs w:val="18"/>
              </w:rPr>
              <w:t>边坡</w:t>
            </w:r>
          </w:p>
        </w:tc>
        <w:tc>
          <w:tcPr>
            <w:tcW w:w="7072" w:type="dxa"/>
            <w:vAlign w:val="center"/>
          </w:tcPr>
          <w:p>
            <w:pPr>
              <w:pStyle w:val="15"/>
              <w:ind w:left="90" w:hanging="90" w:hangingChars="50"/>
              <w:rPr>
                <w:rFonts w:ascii="宋体" w:hAnsi="宋体"/>
              </w:rPr>
            </w:pPr>
            <w:r>
              <w:rPr>
                <w:rFonts w:hint="eastAsia" w:ascii="宋体" w:hAnsi="宋体"/>
              </w:rPr>
              <w:t>道路两侧做成的具有一定坡度的坡面。按成因分类：可分为人工边坡和自然边坡等；按地层岩性分类：可分为土质边坡和岩质边坡等；按使用年限分类：可分为永久性边坡和临时性边坡等。</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Ex>
        <w:trPr>
          <w:trHeight w:val="295" w:hRule="atLeast"/>
          <w:jc w:val="center"/>
        </w:trPr>
        <w:tc>
          <w:tcPr>
            <w:tcW w:w="2255" w:type="dxa"/>
            <w:vAlign w:val="center"/>
          </w:tcPr>
          <w:p>
            <w:pPr>
              <w:jc w:val="center"/>
              <w:rPr>
                <w:rFonts w:ascii="宋体" w:hAnsi="宋体"/>
                <w:sz w:val="18"/>
                <w:szCs w:val="18"/>
              </w:rPr>
            </w:pPr>
            <w:r>
              <w:rPr>
                <w:rFonts w:hint="eastAsia" w:ascii="宋体" w:hAnsi="宋体"/>
                <w:sz w:val="18"/>
                <w:szCs w:val="18"/>
              </w:rPr>
              <w:t>基站</w:t>
            </w:r>
          </w:p>
        </w:tc>
        <w:tc>
          <w:tcPr>
            <w:tcW w:w="7072" w:type="dxa"/>
            <w:vAlign w:val="center"/>
          </w:tcPr>
          <w:p>
            <w:pPr>
              <w:pStyle w:val="15"/>
              <w:rPr>
                <w:rFonts w:ascii="宋体" w:hAnsi="宋体"/>
              </w:rPr>
            </w:pPr>
            <w:r>
              <w:rPr>
                <w:rFonts w:hint="eastAsia" w:ascii="宋体" w:hAnsi="宋体"/>
              </w:rPr>
              <w:t>指在一定的无线电覆盖区中，通过移动通信交换中心进行通讯的装置。</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Ex>
        <w:trPr>
          <w:trHeight w:val="295" w:hRule="atLeast"/>
          <w:jc w:val="center"/>
        </w:trPr>
        <w:tc>
          <w:tcPr>
            <w:tcW w:w="2255" w:type="dxa"/>
            <w:vAlign w:val="center"/>
          </w:tcPr>
          <w:p>
            <w:pPr>
              <w:jc w:val="center"/>
              <w:rPr>
                <w:rFonts w:ascii="宋体" w:hAnsi="宋体"/>
                <w:sz w:val="18"/>
                <w:szCs w:val="18"/>
              </w:rPr>
            </w:pPr>
            <w:r>
              <w:rPr>
                <w:rFonts w:hint="eastAsia" w:ascii="宋体" w:hAnsi="宋体"/>
                <w:sz w:val="18"/>
                <w:szCs w:val="18"/>
              </w:rPr>
              <w:t>监测孔</w:t>
            </w:r>
          </w:p>
        </w:tc>
        <w:tc>
          <w:tcPr>
            <w:tcW w:w="7072" w:type="dxa"/>
            <w:vAlign w:val="center"/>
          </w:tcPr>
          <w:p>
            <w:pPr>
              <w:pStyle w:val="15"/>
              <w:ind w:left="90" w:hanging="90" w:hangingChars="50"/>
              <w:rPr>
                <w:rFonts w:ascii="宋体" w:hAnsi="宋体"/>
              </w:rPr>
            </w:pPr>
            <w:r>
              <w:rPr>
                <w:rFonts w:hint="eastAsia"/>
              </w:rPr>
              <w:t>一个边坡范围有若干个深部位移监测孔，监测边坡深部位移情况</w:t>
            </w:r>
            <w:r>
              <w:rPr>
                <w:rFonts w:hint="eastAsia" w:ascii="宋体" w:hAnsi="宋体"/>
              </w:rPr>
              <w:t>。</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Ex>
        <w:trPr>
          <w:trHeight w:val="295" w:hRule="atLeast"/>
          <w:jc w:val="center"/>
        </w:trPr>
        <w:tc>
          <w:tcPr>
            <w:tcW w:w="2255" w:type="dxa"/>
            <w:vAlign w:val="center"/>
          </w:tcPr>
          <w:p>
            <w:pPr>
              <w:jc w:val="center"/>
              <w:rPr>
                <w:rFonts w:ascii="宋体" w:hAnsi="宋体"/>
                <w:sz w:val="18"/>
                <w:szCs w:val="18"/>
              </w:rPr>
            </w:pPr>
            <w:r>
              <w:rPr>
                <w:rFonts w:hint="eastAsia" w:ascii="宋体" w:hAnsi="宋体"/>
                <w:sz w:val="18"/>
                <w:szCs w:val="18"/>
              </w:rPr>
              <w:t>中继器</w:t>
            </w:r>
          </w:p>
        </w:tc>
        <w:tc>
          <w:tcPr>
            <w:tcW w:w="7072" w:type="dxa"/>
            <w:vAlign w:val="center"/>
          </w:tcPr>
          <w:p>
            <w:pPr>
              <w:pStyle w:val="15"/>
              <w:ind w:left="90" w:hanging="90" w:hangingChars="50"/>
              <w:rPr>
                <w:rFonts w:ascii="宋体" w:hAnsi="宋体"/>
              </w:rPr>
            </w:pPr>
            <w:r>
              <w:rPr>
                <w:rFonts w:hint="eastAsia" w:ascii="宋体" w:hAnsi="宋体"/>
              </w:rPr>
              <w:t>又称：井上装置，放在监测孔内。当</w:t>
            </w:r>
            <w:r>
              <w:rPr>
                <w:rFonts w:hint="eastAsia"/>
              </w:rPr>
              <w:t>监测孔深度大于</w:t>
            </w:r>
            <w:r>
              <w:t>50</w:t>
            </w:r>
            <w:r>
              <w:rPr>
                <w:rFonts w:hint="eastAsia"/>
              </w:rPr>
              <w:t>米时，一个深部位移监测孔对应多个中继器。每个中继器对应若干个深部位移传感器。深部位移传感器有线连接到中继器，中继器将多个深部位移传感器监测数据统一发给基站。</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Ex>
        <w:trPr>
          <w:trHeight w:val="295" w:hRule="atLeast"/>
          <w:jc w:val="center"/>
        </w:trPr>
        <w:tc>
          <w:tcPr>
            <w:tcW w:w="2255" w:type="dxa"/>
            <w:vAlign w:val="center"/>
          </w:tcPr>
          <w:p>
            <w:pPr>
              <w:jc w:val="center"/>
              <w:rPr>
                <w:rFonts w:ascii="宋体" w:hAnsi="宋体"/>
                <w:sz w:val="18"/>
                <w:szCs w:val="18"/>
              </w:rPr>
            </w:pPr>
            <w:r>
              <w:rPr>
                <w:rFonts w:hint="eastAsia" w:ascii="宋体" w:hAnsi="宋体"/>
                <w:sz w:val="18"/>
                <w:szCs w:val="18"/>
              </w:rPr>
              <w:t>深部位移传感器</w:t>
            </w:r>
          </w:p>
        </w:tc>
        <w:tc>
          <w:tcPr>
            <w:tcW w:w="7072" w:type="dxa"/>
            <w:vAlign w:val="center"/>
          </w:tcPr>
          <w:p>
            <w:pPr>
              <w:pStyle w:val="15"/>
              <w:rPr>
                <w:rFonts w:ascii="宋体" w:hAnsi="宋体"/>
              </w:rPr>
            </w:pPr>
            <w:r>
              <w:rPr>
                <w:rFonts w:hint="eastAsia" w:ascii="宋体" w:hAnsi="宋体"/>
              </w:rPr>
              <w:t>置于中继器上监测深部位移数据的传感器，包括X角度和Y角度监测。</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Ex>
        <w:trPr>
          <w:trHeight w:val="295" w:hRule="atLeast"/>
          <w:jc w:val="center"/>
        </w:trPr>
        <w:tc>
          <w:tcPr>
            <w:tcW w:w="2255" w:type="dxa"/>
            <w:vAlign w:val="center"/>
          </w:tcPr>
          <w:p>
            <w:pPr>
              <w:jc w:val="center"/>
              <w:rPr>
                <w:rFonts w:ascii="宋体" w:hAnsi="宋体"/>
                <w:sz w:val="18"/>
                <w:szCs w:val="18"/>
              </w:rPr>
            </w:pPr>
            <w:r>
              <w:rPr>
                <w:rFonts w:hint="eastAsia" w:ascii="宋体" w:hAnsi="宋体"/>
                <w:sz w:val="18"/>
                <w:szCs w:val="18"/>
              </w:rPr>
              <w:t>地表变形监测传感器</w:t>
            </w:r>
          </w:p>
        </w:tc>
        <w:tc>
          <w:tcPr>
            <w:tcW w:w="7072" w:type="dxa"/>
            <w:vAlign w:val="center"/>
          </w:tcPr>
          <w:p>
            <w:pPr>
              <w:pStyle w:val="15"/>
              <w:rPr>
                <w:rFonts w:ascii="宋体" w:hAnsi="宋体"/>
              </w:rPr>
            </w:pPr>
            <w:r>
              <w:rPr>
                <w:rFonts w:hint="eastAsia" w:ascii="宋体" w:hAnsi="宋体"/>
              </w:rPr>
              <w:t>置于边坡地表用于监测边坡地表变形数据的传感器，包括温度、X角度和Y角度监测。</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Ex>
        <w:trPr>
          <w:trHeight w:val="295" w:hRule="atLeast"/>
          <w:jc w:val="center"/>
        </w:trPr>
        <w:tc>
          <w:tcPr>
            <w:tcW w:w="2255" w:type="dxa"/>
            <w:vAlign w:val="center"/>
          </w:tcPr>
          <w:p>
            <w:pPr>
              <w:jc w:val="center"/>
              <w:rPr>
                <w:rFonts w:ascii="宋体" w:hAnsi="宋体"/>
                <w:sz w:val="18"/>
                <w:szCs w:val="18"/>
              </w:rPr>
            </w:pPr>
            <w:r>
              <w:rPr>
                <w:rFonts w:hint="eastAsia" w:ascii="宋体" w:hAnsi="宋体"/>
                <w:sz w:val="18"/>
                <w:szCs w:val="18"/>
              </w:rPr>
              <w:t>位移值</w:t>
            </w:r>
          </w:p>
        </w:tc>
        <w:tc>
          <w:tcPr>
            <w:tcW w:w="7072" w:type="dxa"/>
            <w:vAlign w:val="center"/>
          </w:tcPr>
          <w:p>
            <w:pPr>
              <w:pStyle w:val="15"/>
              <w:rPr>
                <w:rFonts w:ascii="宋体" w:hAnsi="宋体"/>
              </w:rPr>
            </w:pPr>
            <w:r>
              <w:rPr>
                <w:rFonts w:hint="eastAsia" w:ascii="宋体" w:hAnsi="宋体"/>
              </w:rPr>
              <w:t>du表示位移值，包括以深孔为对象的位移值、以单个传感器为对象的位移值。位移包括X、Y方向，以及合位移。</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Ex>
        <w:trPr>
          <w:trHeight w:val="295" w:hRule="atLeast"/>
          <w:jc w:val="center"/>
        </w:trPr>
        <w:tc>
          <w:tcPr>
            <w:tcW w:w="2255" w:type="dxa"/>
            <w:vAlign w:val="center"/>
          </w:tcPr>
          <w:p>
            <w:pPr>
              <w:jc w:val="center"/>
              <w:rPr>
                <w:rFonts w:ascii="宋体" w:hAnsi="宋体"/>
                <w:sz w:val="18"/>
                <w:szCs w:val="18"/>
              </w:rPr>
            </w:pPr>
            <w:r>
              <w:rPr>
                <w:rFonts w:hint="eastAsia" w:ascii="宋体" w:hAnsi="宋体"/>
                <w:sz w:val="18"/>
                <w:szCs w:val="18"/>
              </w:rPr>
              <w:t>位移速度</w:t>
            </w:r>
          </w:p>
        </w:tc>
        <w:tc>
          <w:tcPr>
            <w:tcW w:w="7072" w:type="dxa"/>
            <w:vAlign w:val="center"/>
          </w:tcPr>
          <w:p>
            <w:pPr>
              <w:pStyle w:val="15"/>
              <w:rPr>
                <w:rFonts w:ascii="宋体" w:hAnsi="宋体"/>
              </w:rPr>
            </w:pPr>
            <w:r>
              <w:rPr>
                <w:rFonts w:hint="eastAsia" w:ascii="宋体" w:hAnsi="宋体"/>
              </w:rPr>
              <w:t>位移量除以位移时间即du/dt。</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Ex>
        <w:trPr>
          <w:trHeight w:val="295" w:hRule="atLeast"/>
          <w:jc w:val="center"/>
        </w:trPr>
        <w:tc>
          <w:tcPr>
            <w:tcW w:w="2255" w:type="dxa"/>
            <w:vAlign w:val="center"/>
          </w:tcPr>
          <w:p>
            <w:pPr>
              <w:jc w:val="center"/>
              <w:rPr>
                <w:rFonts w:ascii="宋体" w:hAnsi="宋体"/>
                <w:sz w:val="18"/>
                <w:szCs w:val="18"/>
              </w:rPr>
            </w:pPr>
            <w:r>
              <w:rPr>
                <w:rFonts w:hint="eastAsia" w:ascii="宋体" w:hAnsi="宋体"/>
                <w:sz w:val="18"/>
                <w:szCs w:val="18"/>
              </w:rPr>
              <w:t>位移加速度</w:t>
            </w:r>
          </w:p>
        </w:tc>
        <w:tc>
          <w:tcPr>
            <w:tcW w:w="7072" w:type="dxa"/>
            <w:vAlign w:val="center"/>
          </w:tcPr>
          <w:p>
            <w:pPr>
              <w:pStyle w:val="15"/>
              <w:rPr>
                <w:rFonts w:ascii="宋体" w:hAnsi="宋体"/>
              </w:rPr>
            </w:pPr>
            <w:r>
              <w:rPr>
                <w:rFonts w:hint="eastAsia" w:ascii="宋体" w:hAnsi="宋体"/>
                <w:bCs/>
                <w:color w:val="000000"/>
                <w:kern w:val="0"/>
              </w:rPr>
              <w:t>位移的平方除以位移时间的平方即du</w:t>
            </w:r>
            <w:r>
              <w:rPr>
                <w:rFonts w:hint="eastAsia" w:ascii="宋体" w:hAnsi="宋体"/>
                <w:bCs/>
                <w:color w:val="000000"/>
                <w:kern w:val="0"/>
                <w:vertAlign w:val="superscript"/>
              </w:rPr>
              <w:t>2</w:t>
            </w:r>
            <w:r>
              <w:rPr>
                <w:rFonts w:hint="eastAsia" w:ascii="宋体" w:hAnsi="宋体"/>
                <w:bCs/>
                <w:color w:val="000000"/>
                <w:kern w:val="0"/>
              </w:rPr>
              <w:t>/dt</w:t>
            </w:r>
            <w:r>
              <w:rPr>
                <w:rFonts w:hint="eastAsia" w:ascii="宋体" w:hAnsi="宋体"/>
                <w:bCs/>
                <w:color w:val="000000"/>
                <w:kern w:val="0"/>
                <w:vertAlign w:val="superscript"/>
              </w:rPr>
              <w:t>2</w:t>
            </w:r>
            <w:r>
              <w:rPr>
                <w:rFonts w:hint="eastAsia" w:ascii="宋体" w:hAnsi="宋体"/>
                <w:bCs/>
                <w:color w:val="000000"/>
                <w:kern w:val="0"/>
              </w:rPr>
              <w:t>。（？）</w:t>
            </w:r>
          </w:p>
        </w:tc>
      </w:tr>
    </w:tbl>
    <w:p/>
    <w:p>
      <w:pPr>
        <w:pStyle w:val="3"/>
        <w:keepLines w:val="0"/>
        <w:numPr>
          <w:ilvl w:val="1"/>
          <w:numId w:val="3"/>
        </w:numPr>
        <w:tabs>
          <w:tab w:val="left" w:pos="0"/>
        </w:tabs>
        <w:spacing w:after="60" w:line="240" w:lineRule="auto"/>
        <w:ind w:left="0" w:firstLine="0"/>
        <w:jc w:val="left"/>
        <w:rPr>
          <w:rFonts w:ascii="宋体" w:hAnsi="宋体"/>
          <w:sz w:val="28"/>
          <w:szCs w:val="28"/>
        </w:rPr>
      </w:pPr>
      <w:bookmarkStart w:id="14" w:name="_Toc473745974"/>
      <w:r>
        <w:rPr>
          <w:rFonts w:hint="eastAsia" w:ascii="宋体" w:hAnsi="宋体"/>
          <w:sz w:val="28"/>
          <w:szCs w:val="28"/>
        </w:rPr>
        <w:t>参考资料</w:t>
      </w:r>
      <w:bookmarkEnd w:id="13"/>
      <w:bookmarkEnd w:id="14"/>
    </w:p>
    <w:tbl>
      <w:tblPr>
        <w:tblStyle w:val="28"/>
        <w:tblW w:w="9746" w:type="dxa"/>
        <w:jc w:val="center"/>
        <w:tblInd w:w="0"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
      <w:tblGrid>
        <w:gridCol w:w="4778"/>
        <w:gridCol w:w="1987"/>
        <w:gridCol w:w="1796"/>
        <w:gridCol w:w="1185"/>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Ex>
        <w:trPr>
          <w:trHeight w:val="417" w:hRule="atLeast"/>
          <w:jc w:val="center"/>
        </w:trPr>
        <w:tc>
          <w:tcPr>
            <w:tcW w:w="4778" w:type="dxa"/>
            <w:shd w:val="clear" w:color="auto" w:fill="E0E0E0"/>
            <w:vAlign w:val="center"/>
          </w:tcPr>
          <w:p>
            <w:pPr>
              <w:jc w:val="center"/>
              <w:rPr>
                <w:rFonts w:ascii="宋体" w:hAnsi="宋体"/>
                <w:b/>
                <w:sz w:val="18"/>
                <w:szCs w:val="18"/>
              </w:rPr>
            </w:pPr>
            <w:r>
              <w:rPr>
                <w:rFonts w:hint="eastAsia" w:ascii="宋体" w:hAnsi="宋体"/>
                <w:b/>
                <w:sz w:val="18"/>
                <w:szCs w:val="18"/>
              </w:rPr>
              <w:t>资料名称[标识符]</w:t>
            </w:r>
          </w:p>
        </w:tc>
        <w:tc>
          <w:tcPr>
            <w:tcW w:w="1987" w:type="dxa"/>
            <w:shd w:val="clear" w:color="auto" w:fill="E0E0E0"/>
            <w:vAlign w:val="center"/>
          </w:tcPr>
          <w:p>
            <w:pPr>
              <w:jc w:val="center"/>
              <w:rPr>
                <w:rFonts w:ascii="宋体" w:hAnsi="宋体"/>
                <w:b/>
                <w:sz w:val="18"/>
                <w:szCs w:val="18"/>
              </w:rPr>
            </w:pPr>
            <w:r>
              <w:rPr>
                <w:rFonts w:hint="eastAsia" w:ascii="宋体" w:hAnsi="宋体"/>
                <w:b/>
                <w:sz w:val="18"/>
                <w:szCs w:val="18"/>
              </w:rPr>
              <w:t>出 版 单 位</w:t>
            </w:r>
          </w:p>
        </w:tc>
        <w:tc>
          <w:tcPr>
            <w:tcW w:w="1796" w:type="dxa"/>
            <w:shd w:val="clear" w:color="auto" w:fill="E0E0E0"/>
            <w:vAlign w:val="center"/>
          </w:tcPr>
          <w:p>
            <w:pPr>
              <w:jc w:val="center"/>
              <w:rPr>
                <w:rFonts w:ascii="宋体" w:hAnsi="宋体"/>
                <w:b/>
                <w:sz w:val="18"/>
                <w:szCs w:val="18"/>
              </w:rPr>
            </w:pPr>
            <w:r>
              <w:rPr>
                <w:rFonts w:hint="eastAsia" w:ascii="宋体" w:hAnsi="宋体"/>
                <w:b/>
                <w:sz w:val="18"/>
                <w:szCs w:val="18"/>
              </w:rPr>
              <w:t>作  者</w:t>
            </w:r>
          </w:p>
        </w:tc>
        <w:tc>
          <w:tcPr>
            <w:tcW w:w="1185" w:type="dxa"/>
            <w:shd w:val="clear" w:color="auto" w:fill="E0E0E0"/>
            <w:vAlign w:val="center"/>
          </w:tcPr>
          <w:p>
            <w:pPr>
              <w:jc w:val="center"/>
              <w:rPr>
                <w:rFonts w:ascii="宋体" w:hAnsi="宋体"/>
                <w:b/>
                <w:sz w:val="18"/>
                <w:szCs w:val="18"/>
              </w:rPr>
            </w:pPr>
            <w:r>
              <w:rPr>
                <w:rFonts w:hint="eastAsia" w:ascii="宋体" w:hAnsi="宋体"/>
                <w:b/>
                <w:sz w:val="18"/>
                <w:szCs w:val="18"/>
              </w:rPr>
              <w:t>日  期</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Ex>
        <w:trPr>
          <w:trHeight w:val="295" w:hRule="atLeast"/>
          <w:jc w:val="center"/>
        </w:trPr>
        <w:tc>
          <w:tcPr>
            <w:tcW w:w="4778" w:type="dxa"/>
            <w:vAlign w:val="center"/>
          </w:tcPr>
          <w:p>
            <w:pPr>
              <w:pStyle w:val="15"/>
              <w:rPr>
                <w:rFonts w:ascii="宋体" w:hAnsi="宋体"/>
              </w:rPr>
            </w:pPr>
            <w:r>
              <w:rPr>
                <w:rFonts w:hint="eastAsia"/>
              </w:rPr>
              <w:t>《高速公路无线监测系统技术方案-2016-10-31》</w:t>
            </w:r>
          </w:p>
        </w:tc>
        <w:tc>
          <w:tcPr>
            <w:tcW w:w="1987" w:type="dxa"/>
            <w:vAlign w:val="center"/>
          </w:tcPr>
          <w:p>
            <w:pPr>
              <w:pStyle w:val="15"/>
              <w:ind w:left="90" w:hanging="90" w:hangingChars="50"/>
              <w:rPr>
                <w:rFonts w:ascii="宋体" w:hAnsi="宋体"/>
              </w:rPr>
            </w:pPr>
            <w:r>
              <w:rPr>
                <w:rFonts w:hint="eastAsia" w:ascii="宋体" w:hAnsi="宋体"/>
              </w:rPr>
              <w:t>中铁西北院</w:t>
            </w:r>
          </w:p>
        </w:tc>
        <w:tc>
          <w:tcPr>
            <w:tcW w:w="1796" w:type="dxa"/>
            <w:vAlign w:val="center"/>
          </w:tcPr>
          <w:p>
            <w:pPr>
              <w:pStyle w:val="15"/>
              <w:rPr>
                <w:rFonts w:ascii="宋体" w:hAnsi="宋体"/>
              </w:rPr>
            </w:pPr>
            <w:r>
              <w:rPr>
                <w:rFonts w:hint="eastAsia" w:ascii="宋体" w:hAnsi="宋体"/>
              </w:rPr>
              <w:t>朱磊等</w:t>
            </w:r>
          </w:p>
        </w:tc>
        <w:tc>
          <w:tcPr>
            <w:tcW w:w="1185" w:type="dxa"/>
            <w:vAlign w:val="center"/>
          </w:tcPr>
          <w:p>
            <w:pPr>
              <w:pStyle w:val="15"/>
              <w:ind w:left="90" w:hanging="90" w:hangingChars="50"/>
              <w:jc w:val="center"/>
              <w:rPr>
                <w:rFonts w:ascii="宋体" w:hAnsi="宋体"/>
              </w:rPr>
            </w:pPr>
            <w:r>
              <w:rPr>
                <w:rFonts w:hint="eastAsia" w:ascii="宋体" w:hAnsi="宋体"/>
              </w:rPr>
              <w:t>2016年10月</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Ex>
        <w:trPr>
          <w:trHeight w:val="295" w:hRule="atLeast"/>
          <w:jc w:val="center"/>
        </w:trPr>
        <w:tc>
          <w:tcPr>
            <w:tcW w:w="4778" w:type="dxa"/>
            <w:vAlign w:val="center"/>
          </w:tcPr>
          <w:p>
            <w:pPr>
              <w:rPr>
                <w:rFonts w:ascii="宋体" w:hAnsi="宋体"/>
                <w:sz w:val="18"/>
                <w:szCs w:val="18"/>
              </w:rPr>
            </w:pPr>
            <w:r>
              <w:rPr>
                <w:rFonts w:hint="eastAsia" w:ascii="宋体" w:hAnsi="宋体"/>
                <w:sz w:val="18"/>
                <w:szCs w:val="18"/>
              </w:rPr>
              <w:t>朱磊整理的协议情况记录</w:t>
            </w:r>
          </w:p>
        </w:tc>
        <w:tc>
          <w:tcPr>
            <w:tcW w:w="1987" w:type="dxa"/>
            <w:vAlign w:val="center"/>
          </w:tcPr>
          <w:p>
            <w:pPr>
              <w:pStyle w:val="15"/>
              <w:rPr>
                <w:rFonts w:ascii="宋体" w:hAnsi="宋体"/>
              </w:rPr>
            </w:pPr>
            <w:r>
              <w:rPr>
                <w:rFonts w:hint="eastAsia" w:ascii="宋体" w:hAnsi="宋体"/>
              </w:rPr>
              <w:t>中铁西北院</w:t>
            </w:r>
          </w:p>
        </w:tc>
        <w:tc>
          <w:tcPr>
            <w:tcW w:w="1796" w:type="dxa"/>
            <w:vAlign w:val="center"/>
          </w:tcPr>
          <w:p>
            <w:pPr>
              <w:pStyle w:val="15"/>
              <w:rPr>
                <w:rFonts w:ascii="宋体" w:hAnsi="宋体"/>
              </w:rPr>
            </w:pPr>
            <w:r>
              <w:rPr>
                <w:rFonts w:hint="eastAsia" w:ascii="宋体" w:hAnsi="宋体"/>
              </w:rPr>
              <w:t>朱磊等</w:t>
            </w:r>
          </w:p>
        </w:tc>
        <w:tc>
          <w:tcPr>
            <w:tcW w:w="1185" w:type="dxa"/>
            <w:vAlign w:val="center"/>
          </w:tcPr>
          <w:p>
            <w:pPr>
              <w:pStyle w:val="15"/>
              <w:jc w:val="center"/>
              <w:rPr>
                <w:rFonts w:ascii="宋体" w:hAnsi="宋体"/>
              </w:rPr>
            </w:pPr>
            <w:r>
              <w:rPr>
                <w:rFonts w:ascii="宋体" w:hAnsi="宋体"/>
              </w:rPr>
              <w:t>201</w:t>
            </w:r>
            <w:r>
              <w:rPr>
                <w:rFonts w:hint="eastAsia" w:ascii="宋体" w:hAnsi="宋体"/>
              </w:rPr>
              <w:t>6</w:t>
            </w:r>
            <w:r>
              <w:rPr>
                <w:rFonts w:ascii="宋体" w:hAnsi="宋体"/>
              </w:rPr>
              <w:t>年1</w:t>
            </w:r>
            <w:r>
              <w:rPr>
                <w:rFonts w:hint="eastAsia" w:ascii="宋体" w:hAnsi="宋体"/>
              </w:rPr>
              <w:t>0</w:t>
            </w:r>
            <w:r>
              <w:rPr>
                <w:rFonts w:ascii="宋体" w:hAnsi="宋体"/>
              </w:rPr>
              <w:t>月</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Ex>
        <w:trPr>
          <w:trHeight w:val="295" w:hRule="atLeast"/>
          <w:jc w:val="center"/>
        </w:trPr>
        <w:tc>
          <w:tcPr>
            <w:tcW w:w="4778" w:type="dxa"/>
            <w:vAlign w:val="center"/>
          </w:tcPr>
          <w:p>
            <w:pPr>
              <w:rPr>
                <w:rFonts w:ascii="宋体" w:hAnsi="宋体"/>
                <w:sz w:val="18"/>
                <w:szCs w:val="18"/>
              </w:rPr>
            </w:pPr>
            <w:r>
              <w:rPr>
                <w:rFonts w:hint="eastAsia" w:ascii="宋体" w:hAnsi="宋体"/>
                <w:sz w:val="18"/>
                <w:szCs w:val="18"/>
              </w:rPr>
              <w:t>深孔自动监测曲线计算公式</w:t>
            </w:r>
          </w:p>
        </w:tc>
        <w:tc>
          <w:tcPr>
            <w:tcW w:w="1987" w:type="dxa"/>
            <w:vAlign w:val="center"/>
          </w:tcPr>
          <w:p>
            <w:pPr>
              <w:pStyle w:val="15"/>
              <w:rPr>
                <w:rFonts w:ascii="宋体" w:hAnsi="宋体"/>
              </w:rPr>
            </w:pPr>
            <w:r>
              <w:rPr>
                <w:rFonts w:hint="eastAsia" w:ascii="宋体" w:hAnsi="宋体"/>
              </w:rPr>
              <w:t>中铁西北院</w:t>
            </w:r>
          </w:p>
        </w:tc>
        <w:tc>
          <w:tcPr>
            <w:tcW w:w="1796" w:type="dxa"/>
            <w:vAlign w:val="center"/>
          </w:tcPr>
          <w:p>
            <w:pPr>
              <w:pStyle w:val="15"/>
              <w:rPr>
                <w:rFonts w:ascii="宋体" w:hAnsi="宋体"/>
              </w:rPr>
            </w:pPr>
            <w:r>
              <w:rPr>
                <w:rFonts w:hint="eastAsia" w:ascii="宋体" w:hAnsi="宋体"/>
              </w:rPr>
              <w:t>朱磊等</w:t>
            </w:r>
          </w:p>
        </w:tc>
        <w:tc>
          <w:tcPr>
            <w:tcW w:w="1185" w:type="dxa"/>
            <w:vAlign w:val="center"/>
          </w:tcPr>
          <w:p>
            <w:pPr>
              <w:pStyle w:val="15"/>
              <w:jc w:val="center"/>
              <w:rPr>
                <w:rFonts w:ascii="宋体" w:hAnsi="宋体"/>
              </w:rPr>
            </w:pPr>
            <w:r>
              <w:rPr>
                <w:rFonts w:ascii="宋体" w:hAnsi="宋体"/>
              </w:rPr>
              <w:t>201</w:t>
            </w:r>
            <w:r>
              <w:rPr>
                <w:rFonts w:hint="eastAsia" w:ascii="宋体" w:hAnsi="宋体"/>
              </w:rPr>
              <w:t>6</w:t>
            </w:r>
            <w:r>
              <w:rPr>
                <w:rFonts w:ascii="宋体" w:hAnsi="宋体"/>
              </w:rPr>
              <w:t>年</w:t>
            </w:r>
            <w:r>
              <w:rPr>
                <w:rFonts w:hint="eastAsia" w:ascii="宋体" w:hAnsi="宋体"/>
              </w:rPr>
              <w:t>10</w:t>
            </w:r>
            <w:r>
              <w:rPr>
                <w:rFonts w:ascii="宋体" w:hAnsi="宋体"/>
              </w:rPr>
              <w:t>月</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Ex>
        <w:trPr>
          <w:trHeight w:val="295" w:hRule="atLeast"/>
          <w:jc w:val="center"/>
        </w:trPr>
        <w:tc>
          <w:tcPr>
            <w:tcW w:w="4778" w:type="dxa"/>
            <w:vAlign w:val="center"/>
          </w:tcPr>
          <w:p>
            <w:pPr>
              <w:rPr>
                <w:rFonts w:ascii="宋体" w:hAnsi="宋体"/>
                <w:sz w:val="18"/>
                <w:szCs w:val="18"/>
              </w:rPr>
            </w:pPr>
            <w:r>
              <w:rPr>
                <w:rFonts w:hint="eastAsia" w:ascii="宋体" w:hAnsi="宋体"/>
                <w:sz w:val="18"/>
                <w:szCs w:val="18"/>
              </w:rPr>
              <w:t>曲线数据方案画法</w:t>
            </w:r>
          </w:p>
        </w:tc>
        <w:tc>
          <w:tcPr>
            <w:tcW w:w="1987" w:type="dxa"/>
            <w:vAlign w:val="center"/>
          </w:tcPr>
          <w:p>
            <w:pPr>
              <w:pStyle w:val="15"/>
              <w:rPr>
                <w:rFonts w:ascii="宋体" w:hAnsi="宋体"/>
              </w:rPr>
            </w:pPr>
            <w:r>
              <w:rPr>
                <w:rFonts w:hint="eastAsia" w:ascii="宋体" w:hAnsi="宋体"/>
              </w:rPr>
              <w:t>中铁西北院</w:t>
            </w:r>
          </w:p>
        </w:tc>
        <w:tc>
          <w:tcPr>
            <w:tcW w:w="1796" w:type="dxa"/>
            <w:vAlign w:val="center"/>
          </w:tcPr>
          <w:p>
            <w:pPr>
              <w:pStyle w:val="15"/>
              <w:rPr>
                <w:rFonts w:ascii="宋体" w:hAnsi="宋体"/>
              </w:rPr>
            </w:pPr>
            <w:r>
              <w:rPr>
                <w:rFonts w:hint="eastAsia" w:ascii="宋体" w:hAnsi="宋体"/>
              </w:rPr>
              <w:t>朱磊等</w:t>
            </w:r>
          </w:p>
        </w:tc>
        <w:tc>
          <w:tcPr>
            <w:tcW w:w="1185" w:type="dxa"/>
            <w:vAlign w:val="center"/>
          </w:tcPr>
          <w:p>
            <w:pPr>
              <w:pStyle w:val="15"/>
              <w:jc w:val="center"/>
              <w:rPr>
                <w:rFonts w:ascii="宋体" w:hAnsi="宋体"/>
              </w:rPr>
            </w:pPr>
            <w:r>
              <w:rPr>
                <w:rFonts w:ascii="宋体" w:hAnsi="宋体"/>
              </w:rPr>
              <w:t>201</w:t>
            </w:r>
            <w:r>
              <w:rPr>
                <w:rFonts w:hint="eastAsia" w:ascii="宋体" w:hAnsi="宋体"/>
              </w:rPr>
              <w:t>6</w:t>
            </w:r>
            <w:r>
              <w:rPr>
                <w:rFonts w:ascii="宋体" w:hAnsi="宋体"/>
              </w:rPr>
              <w:t>年</w:t>
            </w:r>
            <w:r>
              <w:rPr>
                <w:rFonts w:hint="eastAsia" w:ascii="宋体" w:hAnsi="宋体"/>
              </w:rPr>
              <w:t>10</w:t>
            </w:r>
            <w:r>
              <w:rPr>
                <w:rFonts w:ascii="宋体" w:hAnsi="宋体"/>
              </w:rPr>
              <w:t>月</w:t>
            </w:r>
          </w:p>
        </w:tc>
      </w:tr>
    </w:tbl>
    <w:p>
      <w:pPr>
        <w:pStyle w:val="3"/>
        <w:keepLines w:val="0"/>
        <w:numPr>
          <w:ilvl w:val="1"/>
          <w:numId w:val="3"/>
        </w:numPr>
        <w:tabs>
          <w:tab w:val="left" w:pos="0"/>
        </w:tabs>
        <w:spacing w:after="60" w:line="240" w:lineRule="auto"/>
        <w:ind w:left="0" w:firstLine="0"/>
        <w:jc w:val="left"/>
        <w:rPr>
          <w:rFonts w:ascii="宋体" w:hAnsi="宋体"/>
          <w:sz w:val="28"/>
          <w:szCs w:val="28"/>
        </w:rPr>
      </w:pPr>
      <w:bookmarkStart w:id="15" w:name="_Toc473745975"/>
      <w:r>
        <w:rPr>
          <w:rFonts w:hint="eastAsia" w:ascii="宋体" w:hAnsi="宋体"/>
          <w:sz w:val="28"/>
          <w:szCs w:val="28"/>
        </w:rPr>
        <w:t>文档组织</w:t>
      </w:r>
      <w:bookmarkEnd w:id="15"/>
    </w:p>
    <w:p>
      <w:pPr>
        <w:spacing w:line="360" w:lineRule="auto"/>
        <w:ind w:firstLine="420" w:firstLineChars="200"/>
      </w:pPr>
      <w:r>
        <w:rPr>
          <w:rFonts w:hint="eastAsia"/>
        </w:rPr>
        <w:t>本需求规格说明书的</w:t>
      </w:r>
      <w:r>
        <w:rPr>
          <w:rFonts w:hint="eastAsia" w:ascii="宋体" w:hAnsi="宋体"/>
          <w:szCs w:val="21"/>
        </w:rPr>
        <w:t>余下部分，首先整体描述高速公路边（滑）坡无线监测预警系统的业务目标、功能应用构成、用户分析和假设与约束，以期对高速公路边（滑）坡无线监测预警系统有全局了解；然后从业务流程、业务数据和业务任务的角度，逐一详细分析主要需求功能点；最后分析高速公路边（滑）坡无线监测预警系统的非功能性需求，</w:t>
      </w:r>
      <w:r>
        <w:rPr>
          <w:rFonts w:hint="eastAsia"/>
        </w:rPr>
        <w:t>比如性能需求、接口、UI和安全性等等。</w:t>
      </w:r>
    </w:p>
    <w:p>
      <w:pPr>
        <w:pStyle w:val="2"/>
        <w:keepLines w:val="0"/>
        <w:numPr>
          <w:ilvl w:val="0"/>
          <w:numId w:val="3"/>
        </w:numPr>
        <w:tabs>
          <w:tab w:val="left" w:pos="0"/>
        </w:tabs>
        <w:spacing w:after="60" w:line="240" w:lineRule="auto"/>
        <w:ind w:left="0" w:firstLine="0"/>
        <w:jc w:val="left"/>
        <w:rPr>
          <w:rFonts w:ascii="宋体" w:hAnsi="宋体"/>
          <w:sz w:val="32"/>
          <w:szCs w:val="32"/>
        </w:rPr>
      </w:pPr>
      <w:bookmarkStart w:id="16" w:name="_Toc473745976"/>
      <w:r>
        <w:rPr>
          <w:rFonts w:hint="eastAsia" w:ascii="宋体" w:hAnsi="宋体"/>
          <w:sz w:val="32"/>
          <w:szCs w:val="32"/>
        </w:rPr>
        <w:t>概述</w:t>
      </w:r>
      <w:bookmarkEnd w:id="16"/>
    </w:p>
    <w:p>
      <w:pPr>
        <w:pStyle w:val="3"/>
        <w:keepLines w:val="0"/>
        <w:numPr>
          <w:ilvl w:val="1"/>
          <w:numId w:val="3"/>
        </w:numPr>
        <w:tabs>
          <w:tab w:val="left" w:pos="0"/>
        </w:tabs>
        <w:spacing w:after="60" w:line="240" w:lineRule="auto"/>
        <w:ind w:left="0" w:firstLine="0"/>
        <w:jc w:val="left"/>
        <w:rPr>
          <w:rFonts w:ascii="宋体" w:hAnsi="宋体"/>
          <w:sz w:val="28"/>
          <w:szCs w:val="28"/>
        </w:rPr>
      </w:pPr>
      <w:bookmarkStart w:id="17" w:name="_Toc473745977"/>
      <w:r>
        <w:rPr>
          <w:rFonts w:hint="eastAsia" w:ascii="宋体" w:hAnsi="宋体"/>
          <w:sz w:val="28"/>
          <w:szCs w:val="28"/>
        </w:rPr>
        <w:t>系统描述</w:t>
      </w:r>
      <w:bookmarkEnd w:id="17"/>
    </w:p>
    <w:p>
      <w:pPr>
        <w:pStyle w:val="40"/>
        <w:numPr>
          <w:ilvl w:val="0"/>
          <w:numId w:val="5"/>
        </w:numPr>
        <w:spacing w:before="156" w:beforeLines="50" w:line="360" w:lineRule="auto"/>
        <w:ind w:firstLineChars="0"/>
        <w:rPr>
          <w:b/>
        </w:rPr>
      </w:pPr>
      <w:r>
        <w:rPr>
          <w:rFonts w:hint="eastAsia"/>
          <w:b/>
        </w:rPr>
        <w:t>建设一个完整、高效、统一的综合信息服务平台</w:t>
      </w:r>
    </w:p>
    <w:p>
      <w:pPr>
        <w:spacing w:line="360" w:lineRule="auto"/>
        <w:ind w:firstLine="420" w:firstLineChars="200"/>
      </w:pPr>
      <w:r>
        <w:rPr>
          <w:rFonts w:hint="eastAsia"/>
        </w:rPr>
        <w:t>运用地理信息系统技术、数据库技术、全球定位系统技术、无线通信技术等高新技术手段，建立一个实用、高效的高速公路养护平台。该平台可接入边（滑）坡、道路、桥梁等各项监测对象。</w:t>
      </w:r>
    </w:p>
    <w:p>
      <w:pPr>
        <w:spacing w:before="120"/>
        <w:rPr>
          <w:rFonts w:ascii="宋体" w:hAnsi="宋体"/>
        </w:rPr>
      </w:pPr>
      <w:r>
        <w:drawing>
          <wp:inline distT="0" distB="0" distL="0" distR="0">
            <wp:extent cx="5939790" cy="3758565"/>
            <wp:effectExtent l="0" t="0" r="381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 cstate="print"/>
                    <a:stretch>
                      <a:fillRect/>
                    </a:stretch>
                  </pic:blipFill>
                  <pic:spPr>
                    <a:xfrm>
                      <a:off x="0" y="0"/>
                      <a:ext cx="5939790" cy="3758565"/>
                    </a:xfrm>
                    <a:prstGeom prst="rect">
                      <a:avLst/>
                    </a:prstGeom>
                  </pic:spPr>
                </pic:pic>
              </a:graphicData>
            </a:graphic>
          </wp:inline>
        </w:drawing>
      </w:r>
    </w:p>
    <w:p>
      <w:pPr>
        <w:spacing w:before="120"/>
        <w:jc w:val="center"/>
        <w:rPr>
          <w:rFonts w:ascii="宋体" w:hAnsi="宋体"/>
        </w:rPr>
      </w:pPr>
      <w:r>
        <w:rPr>
          <w:rFonts w:hint="eastAsia" w:ascii="宋体" w:hAnsi="宋体"/>
          <w:szCs w:val="21"/>
        </w:rPr>
        <w:t>中铁西北院监测预警系统总平台建设体系框图</w:t>
      </w:r>
    </w:p>
    <w:p>
      <w:pPr>
        <w:pStyle w:val="40"/>
        <w:numPr>
          <w:ilvl w:val="0"/>
          <w:numId w:val="5"/>
        </w:numPr>
        <w:spacing w:before="156" w:beforeLines="50" w:line="360" w:lineRule="auto"/>
        <w:ind w:firstLineChars="0"/>
        <w:rPr>
          <w:b/>
        </w:rPr>
      </w:pPr>
      <w:r>
        <w:rPr>
          <w:rFonts w:hint="eastAsia"/>
          <w:b/>
        </w:rPr>
        <w:t>完成图形数据的整合，解决用户实际使用中的困难</w:t>
      </w:r>
    </w:p>
    <w:p>
      <w:pPr>
        <w:spacing w:line="360" w:lineRule="auto"/>
        <w:ind w:firstLine="420" w:firstLineChars="200"/>
      </w:pPr>
      <w:r>
        <w:rPr>
          <w:rFonts w:hint="eastAsia"/>
        </w:rPr>
        <w:t>系统的建设将为</w:t>
      </w:r>
      <w:r>
        <w:rPr>
          <w:rFonts w:hint="eastAsia"/>
          <w:b/>
        </w:rPr>
        <w:t>道路（公路、铁路、市政道路）管理机构及普通大众用户</w:t>
      </w:r>
      <w:r>
        <w:rPr>
          <w:rFonts w:hint="eastAsia"/>
        </w:rPr>
        <w:t>建立一个集空间数据、路面数据、模型方法于一体的综合数据库，通过数据的整合将地理信息数据、工程数据的完美的结合，使得工作人员使用一个系统即可掌握全部的数据内容，不需再多头寻找相关资料。</w:t>
      </w:r>
    </w:p>
    <w:p>
      <w:pPr>
        <w:pStyle w:val="40"/>
        <w:numPr>
          <w:ilvl w:val="0"/>
          <w:numId w:val="5"/>
        </w:numPr>
        <w:spacing w:before="156" w:beforeLines="50" w:line="360" w:lineRule="auto"/>
        <w:ind w:firstLineChars="0"/>
        <w:rPr>
          <w:b/>
        </w:rPr>
      </w:pPr>
      <w:r>
        <w:rPr>
          <w:rFonts w:hint="eastAsia"/>
          <w:b/>
        </w:rPr>
        <w:t>建立全文检索系统，统一、规范检索途径</w:t>
      </w:r>
    </w:p>
    <w:p>
      <w:pPr>
        <w:spacing w:line="360" w:lineRule="auto"/>
        <w:ind w:firstLine="420" w:firstLineChars="200"/>
      </w:pPr>
      <w:r>
        <w:rPr>
          <w:rFonts w:hint="eastAsia"/>
        </w:rPr>
        <w:t>建立全文检索系统，检索业务数据、规划成果数据、二维图形数据、档案数据等，实现数据的快速查找和展示。</w:t>
      </w:r>
    </w:p>
    <w:p>
      <w:pPr>
        <w:pStyle w:val="40"/>
        <w:numPr>
          <w:ilvl w:val="0"/>
          <w:numId w:val="5"/>
        </w:numPr>
        <w:spacing w:before="156" w:beforeLines="50" w:line="360" w:lineRule="auto"/>
        <w:ind w:firstLineChars="0"/>
        <w:rPr>
          <w:b/>
        </w:rPr>
      </w:pPr>
      <w:r>
        <w:rPr>
          <w:rFonts w:hint="eastAsia"/>
          <w:b/>
        </w:rPr>
        <w:t>辅助分析决策，针对边滑坡、泥石流提供智能优化方案</w:t>
      </w:r>
    </w:p>
    <w:p>
      <w:pPr>
        <w:spacing w:line="360" w:lineRule="auto"/>
        <w:ind w:firstLine="420" w:firstLineChars="200"/>
      </w:pPr>
      <w:r>
        <w:rPr>
          <w:rFonts w:hint="eastAsia"/>
        </w:rPr>
        <w:t>提供先进的评估、预测边滑坡性能的工具，帮助管理部门辅助决策边坡治理的处治措施和优化的投资方案，以实现对边滑坡管理的高质量、低投资、高效益的目标。安全预警目标功能等重要实现。</w:t>
      </w:r>
    </w:p>
    <w:p>
      <w:pPr>
        <w:pStyle w:val="40"/>
        <w:numPr>
          <w:ilvl w:val="0"/>
          <w:numId w:val="5"/>
        </w:numPr>
        <w:spacing w:before="156" w:beforeLines="50" w:line="360" w:lineRule="auto"/>
        <w:ind w:firstLineChars="0"/>
        <w:rPr>
          <w:b/>
        </w:rPr>
      </w:pPr>
      <w:r>
        <w:rPr>
          <w:rFonts w:hint="eastAsia"/>
          <w:b/>
        </w:rPr>
        <w:t>完善历史数据，随时回溯项目的建设过程和资料档案</w:t>
      </w:r>
    </w:p>
    <w:p>
      <w:pPr>
        <w:spacing w:line="360" w:lineRule="auto"/>
        <w:ind w:firstLine="420" w:firstLineChars="200"/>
      </w:pPr>
      <w:r>
        <w:rPr>
          <w:rFonts w:hint="eastAsia"/>
        </w:rPr>
        <w:t>将建设过程历史数据入库，在工作中随时检查项目的历史情况，并与目前进行比对，判别要素的发展历程，建立巡查记录和资料档案，通过时间过程的索引将设计、勘察、施工、监测、管理资料逐一展现给使用者，为使用者提供最完整的数据回溯。</w:t>
      </w:r>
    </w:p>
    <w:p>
      <w:pPr>
        <w:pStyle w:val="3"/>
        <w:keepLines w:val="0"/>
        <w:numPr>
          <w:ilvl w:val="1"/>
          <w:numId w:val="3"/>
        </w:numPr>
        <w:tabs>
          <w:tab w:val="left" w:pos="0"/>
        </w:tabs>
        <w:spacing w:after="60" w:line="240" w:lineRule="auto"/>
        <w:ind w:left="0" w:firstLine="0"/>
        <w:jc w:val="left"/>
        <w:rPr>
          <w:rFonts w:ascii="宋体" w:hAnsi="宋体"/>
          <w:sz w:val="28"/>
          <w:szCs w:val="28"/>
        </w:rPr>
      </w:pPr>
      <w:bookmarkStart w:id="18" w:name="_Toc473745978"/>
      <w:r>
        <w:rPr>
          <w:rFonts w:hint="eastAsia" w:ascii="宋体" w:hAnsi="宋体"/>
          <w:sz w:val="28"/>
          <w:szCs w:val="28"/>
        </w:rPr>
        <w:t>系统关联图</w:t>
      </w:r>
      <w:bookmarkEnd w:id="18"/>
    </w:p>
    <w:p>
      <w:pPr>
        <w:spacing w:line="360" w:lineRule="auto"/>
        <w:ind w:firstLine="420" w:firstLineChars="200"/>
      </w:pPr>
      <w:r>
        <w:rPr>
          <w:rFonts w:hint="eastAsia"/>
        </w:rPr>
        <w:t>无线监测预警系统接收边坡、泥石流、路基等地方设置的各种传感器传回来的报文信息，从中提取监测数据，进行相应计算，得出相关的温度值和角度值，完成相关计算和预警。无线监测预警系统可以向各种传感器，发送设置指令，接收传感器返回的应答命令。</w:t>
      </w:r>
    </w:p>
    <w:p>
      <w:pPr>
        <w:spacing w:line="360" w:lineRule="auto"/>
        <w:ind w:firstLine="420" w:firstLineChars="200"/>
      </w:pPr>
      <w:r>
        <w:rPr>
          <w:rFonts w:hint="eastAsia"/>
        </w:rPr>
        <w:t>无线监测预警系统为中铁管理员、业主管理员和养护人员提供功能服务。中铁管理员可操作整个系统的所有功能，业主管理员可操作与己相关的项目类功能，养护人员的功能不在本期建设范畴内。</w:t>
      </w:r>
    </w:p>
    <w:p>
      <w:pPr>
        <w:spacing w:line="360" w:lineRule="auto"/>
        <w:ind w:firstLine="420" w:firstLineChars="200"/>
      </w:pPr>
      <w:r>
        <w:rPr>
          <w:rFonts w:hint="eastAsia"/>
        </w:rPr>
        <w:t>系统关联图如下：</w:t>
      </w:r>
    </w:p>
    <w:p>
      <w:pPr>
        <w:spacing w:line="360" w:lineRule="auto"/>
      </w:pPr>
      <w:r>
        <w:rPr>
          <w:rFonts w:hint="eastAsia"/>
        </w:rPr>
        <w:drawing>
          <wp:inline distT="0" distB="0" distL="0" distR="0">
            <wp:extent cx="5939790" cy="3884295"/>
            <wp:effectExtent l="0" t="0" r="3810"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9790" cy="3884295"/>
                    </a:xfrm>
                    <a:prstGeom prst="rect">
                      <a:avLst/>
                    </a:prstGeom>
                  </pic:spPr>
                </pic:pic>
              </a:graphicData>
            </a:graphic>
          </wp:inline>
        </w:drawing>
      </w:r>
    </w:p>
    <w:p>
      <w:pPr>
        <w:pStyle w:val="3"/>
        <w:keepLines w:val="0"/>
        <w:numPr>
          <w:ilvl w:val="1"/>
          <w:numId w:val="3"/>
        </w:numPr>
        <w:tabs>
          <w:tab w:val="left" w:pos="0"/>
        </w:tabs>
        <w:spacing w:after="60" w:line="240" w:lineRule="auto"/>
        <w:ind w:left="0" w:firstLine="0"/>
        <w:jc w:val="left"/>
        <w:rPr>
          <w:rFonts w:ascii="宋体" w:hAnsi="宋体"/>
          <w:sz w:val="28"/>
          <w:szCs w:val="28"/>
        </w:rPr>
      </w:pPr>
      <w:bookmarkStart w:id="19" w:name="_Toc473745979"/>
      <w:r>
        <w:rPr>
          <w:rFonts w:hint="eastAsia" w:ascii="宋体" w:hAnsi="宋体"/>
          <w:sz w:val="28"/>
          <w:szCs w:val="28"/>
        </w:rPr>
        <w:t>系统关键实体关系</w:t>
      </w:r>
      <w:bookmarkEnd w:id="19"/>
    </w:p>
    <w:p>
      <w:pPr>
        <w:spacing w:line="360" w:lineRule="auto"/>
        <w:ind w:firstLine="420"/>
      </w:pPr>
      <w:r>
        <w:rPr>
          <w:rFonts w:hint="eastAsia"/>
        </w:rPr>
        <w:t>系统关键实体包括分公司、业务、省份、道路、项目、边坡、项目资料文档、深孔、基站、地表变形传感器、中继器和深部位移传感器等，实体间关系如下图示：</w:t>
      </w:r>
    </w:p>
    <w:p>
      <w:pPr>
        <w:spacing w:line="360" w:lineRule="auto"/>
      </w:pPr>
      <w:r>
        <w:drawing>
          <wp:inline distT="0" distB="0" distL="0" distR="0">
            <wp:extent cx="5939790" cy="37325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39790" cy="3732530"/>
                    </a:xfrm>
                    <a:prstGeom prst="rect">
                      <a:avLst/>
                    </a:prstGeom>
                  </pic:spPr>
                </pic:pic>
              </a:graphicData>
            </a:graphic>
          </wp:inline>
        </w:drawing>
      </w:r>
    </w:p>
    <w:p>
      <w:pPr>
        <w:spacing w:line="360" w:lineRule="auto"/>
        <w:jc w:val="center"/>
      </w:pPr>
      <w:r>
        <w:rPr>
          <w:rFonts w:hint="eastAsia"/>
        </w:rPr>
        <w:t>图2.3 系统关键实体关系</w:t>
      </w:r>
    </w:p>
    <w:p>
      <w:pPr>
        <w:pStyle w:val="3"/>
        <w:keepLines w:val="0"/>
        <w:numPr>
          <w:ilvl w:val="1"/>
          <w:numId w:val="3"/>
        </w:numPr>
        <w:tabs>
          <w:tab w:val="left" w:pos="0"/>
        </w:tabs>
        <w:spacing w:after="60" w:line="240" w:lineRule="auto"/>
        <w:ind w:left="0" w:firstLine="0"/>
        <w:jc w:val="left"/>
        <w:rPr>
          <w:rFonts w:ascii="宋体" w:hAnsi="宋体"/>
          <w:sz w:val="28"/>
          <w:szCs w:val="28"/>
        </w:rPr>
      </w:pPr>
      <w:bookmarkStart w:id="20" w:name="_Toc473745980"/>
      <w:r>
        <w:rPr>
          <w:rFonts w:hint="eastAsia" w:ascii="宋体" w:hAnsi="宋体"/>
          <w:sz w:val="28"/>
          <w:szCs w:val="28"/>
        </w:rPr>
        <w:t>系统功能</w:t>
      </w:r>
      <w:bookmarkEnd w:id="20"/>
    </w:p>
    <w:p>
      <w:pPr>
        <w:spacing w:line="360" w:lineRule="auto"/>
        <w:ind w:firstLine="420"/>
        <w:rPr>
          <w:rFonts w:ascii="宋体" w:hAnsi="宋体"/>
          <w:szCs w:val="21"/>
        </w:rPr>
      </w:pPr>
      <w:r>
        <w:rPr>
          <w:rFonts w:hint="eastAsia" w:ascii="宋体" w:hAnsi="宋体"/>
          <w:szCs w:val="21"/>
        </w:rPr>
        <w:t>无线监测预警系统功能包括基础信息的管理，有：项目信息管理、边坡信息管理、道路信息管理、基站信息管理、孔口信息管理、中继器信息管理、传感器信息管理、边坡资料文件管理等；包括业务参数设置，有：手工跑批、初始日期设置、传感器基础数据、角度预警设置、位移预警设置、角速率预警设置、传感器更换、基站更换和描点系统参数设置等；包括监测报文接收与计算，在线监测与预警、报表管理、通知管理、系统管理、日志管理和地图展示功能等，具体如下图示：</w:t>
      </w:r>
    </w:p>
    <w:p>
      <w:pPr>
        <w:spacing w:line="360" w:lineRule="auto"/>
        <w:rPr>
          <w:rFonts w:ascii="宋体" w:hAnsi="宋体"/>
          <w:szCs w:val="21"/>
        </w:rPr>
      </w:pPr>
      <w:r>
        <w:rPr>
          <w:rFonts w:ascii="宋体" w:hAnsi="宋体"/>
          <w:szCs w:val="21"/>
        </w:rPr>
        <w:drawing>
          <wp:inline distT="0" distB="0" distL="0" distR="0">
            <wp:extent cx="5939790" cy="314706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9790" cy="3147060"/>
                    </a:xfrm>
                    <a:prstGeom prst="rect">
                      <a:avLst/>
                    </a:prstGeom>
                  </pic:spPr>
                </pic:pic>
              </a:graphicData>
            </a:graphic>
          </wp:inline>
        </w:drawing>
      </w:r>
    </w:p>
    <w:p>
      <w:pPr>
        <w:spacing w:line="360" w:lineRule="auto"/>
        <w:jc w:val="center"/>
        <w:rPr>
          <w:rFonts w:ascii="宋体" w:hAnsi="宋体"/>
          <w:szCs w:val="21"/>
        </w:rPr>
      </w:pPr>
      <w:r>
        <w:rPr>
          <w:rFonts w:hint="eastAsia" w:ascii="宋体" w:hAnsi="宋体"/>
          <w:szCs w:val="21"/>
        </w:rPr>
        <w:t>图 2.2.1无线监测预警系统功能结构</w:t>
      </w:r>
    </w:p>
    <w:p>
      <w:pPr>
        <w:pStyle w:val="3"/>
        <w:keepLines w:val="0"/>
        <w:numPr>
          <w:ilvl w:val="1"/>
          <w:numId w:val="3"/>
        </w:numPr>
        <w:tabs>
          <w:tab w:val="left" w:pos="0"/>
        </w:tabs>
        <w:spacing w:after="60" w:line="240" w:lineRule="auto"/>
        <w:ind w:left="0" w:firstLine="0"/>
        <w:jc w:val="left"/>
        <w:rPr>
          <w:rFonts w:ascii="宋体" w:hAnsi="宋体"/>
          <w:sz w:val="28"/>
          <w:szCs w:val="28"/>
        </w:rPr>
      </w:pPr>
      <w:bookmarkStart w:id="21" w:name="_Toc473745981"/>
      <w:r>
        <w:rPr>
          <w:rFonts w:hint="eastAsia" w:ascii="宋体" w:hAnsi="宋体"/>
          <w:sz w:val="28"/>
          <w:szCs w:val="28"/>
        </w:rPr>
        <w:t>系统功能架构</w:t>
      </w:r>
      <w:bookmarkEnd w:id="21"/>
    </w:p>
    <w:p>
      <w:pPr>
        <w:spacing w:line="360" w:lineRule="auto"/>
        <w:ind w:firstLine="420"/>
        <w:rPr>
          <w:rFonts w:ascii="宋体" w:hAnsi="宋体"/>
          <w:szCs w:val="21"/>
        </w:rPr>
      </w:pPr>
      <w:r>
        <w:rPr>
          <w:rFonts w:hint="eastAsia" w:ascii="宋体" w:hAnsi="宋体"/>
          <w:szCs w:val="21"/>
        </w:rPr>
        <w:t>系统功能逻辑架构如下图示：</w:t>
      </w:r>
    </w:p>
    <w:p>
      <w:pPr>
        <w:spacing w:line="360" w:lineRule="auto"/>
        <w:rPr>
          <w:rFonts w:ascii="宋体" w:hAnsi="宋体"/>
          <w:szCs w:val="21"/>
        </w:rPr>
      </w:pPr>
      <w:r>
        <w:rPr>
          <w:rFonts w:ascii="宋体" w:hAnsi="宋体"/>
          <w:szCs w:val="21"/>
        </w:rPr>
        <w:drawing>
          <wp:inline distT="0" distB="0" distL="0" distR="0">
            <wp:extent cx="5897880" cy="8496300"/>
            <wp:effectExtent l="0" t="0" r="762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97880" cy="8496300"/>
                    </a:xfrm>
                    <a:prstGeom prst="rect">
                      <a:avLst/>
                    </a:prstGeom>
                  </pic:spPr>
                </pic:pic>
              </a:graphicData>
            </a:graphic>
          </wp:inline>
        </w:drawing>
      </w:r>
    </w:p>
    <w:p>
      <w:pPr>
        <w:pStyle w:val="3"/>
        <w:keepLines w:val="0"/>
        <w:numPr>
          <w:ilvl w:val="1"/>
          <w:numId w:val="3"/>
        </w:numPr>
        <w:tabs>
          <w:tab w:val="left" w:pos="0"/>
        </w:tabs>
        <w:spacing w:after="60" w:line="240" w:lineRule="auto"/>
        <w:ind w:left="0" w:firstLine="0"/>
        <w:jc w:val="left"/>
        <w:rPr>
          <w:rFonts w:ascii="宋体" w:hAnsi="宋体"/>
          <w:sz w:val="28"/>
          <w:szCs w:val="28"/>
        </w:rPr>
      </w:pPr>
      <w:bookmarkStart w:id="22" w:name="_Toc473745982"/>
      <w:r>
        <w:rPr>
          <w:rFonts w:hint="eastAsia" w:ascii="宋体" w:hAnsi="宋体"/>
          <w:sz w:val="28"/>
          <w:szCs w:val="28"/>
        </w:rPr>
        <w:t>用户分析</w:t>
      </w:r>
      <w:bookmarkEnd w:id="22"/>
    </w:p>
    <w:p>
      <w:pPr>
        <w:spacing w:line="360" w:lineRule="auto"/>
        <w:ind w:firstLine="420"/>
        <w:rPr>
          <w:rFonts w:ascii="宋体" w:hAnsi="宋体"/>
          <w:szCs w:val="21"/>
        </w:rPr>
      </w:pPr>
      <w:r>
        <w:rPr>
          <w:rFonts w:hint="eastAsia" w:ascii="宋体" w:hAnsi="宋体"/>
          <w:szCs w:val="21"/>
        </w:rPr>
        <w:t>系统用户包括</w:t>
      </w:r>
      <w:r>
        <w:rPr>
          <w:rFonts w:hint="eastAsia" w:ascii="宋体" w:hAnsi="宋体"/>
        </w:rPr>
        <w:t>中铁单位管理员，业主管理员、监测、养护等单位人员，其中养护单位人员为后续扩展预留</w:t>
      </w:r>
      <w:r>
        <w:rPr>
          <w:rFonts w:hint="eastAsia" w:ascii="宋体" w:hAnsi="宋体"/>
          <w:szCs w:val="21"/>
        </w:rPr>
        <w:t>。不用类型用户对应的需求或使用的功能如下图示：</w:t>
      </w:r>
    </w:p>
    <w:p>
      <w:pPr>
        <w:spacing w:line="360" w:lineRule="auto"/>
        <w:ind w:firstLine="420"/>
        <w:rPr>
          <w:rFonts w:ascii="宋体" w:hAnsi="宋体"/>
          <w:szCs w:val="21"/>
        </w:rPr>
      </w:pPr>
      <w:r>
        <w:rPr>
          <w:rFonts w:hint="eastAsia" w:ascii="宋体" w:hAnsi="宋体"/>
          <w:szCs w:val="21"/>
        </w:rPr>
        <w:drawing>
          <wp:inline distT="0" distB="0" distL="0" distR="0">
            <wp:extent cx="5478780" cy="9251950"/>
            <wp:effectExtent l="0" t="0" r="762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78780" cy="9251950"/>
                    </a:xfrm>
                    <a:prstGeom prst="rect">
                      <a:avLst/>
                    </a:prstGeom>
                  </pic:spPr>
                </pic:pic>
              </a:graphicData>
            </a:graphic>
          </wp:inline>
        </w:drawing>
      </w:r>
    </w:p>
    <w:p>
      <w:pPr>
        <w:pStyle w:val="3"/>
        <w:keepLines w:val="0"/>
        <w:numPr>
          <w:ilvl w:val="1"/>
          <w:numId w:val="3"/>
        </w:numPr>
        <w:tabs>
          <w:tab w:val="left" w:pos="0"/>
        </w:tabs>
        <w:spacing w:after="60" w:line="240" w:lineRule="auto"/>
        <w:ind w:left="0" w:firstLine="0"/>
        <w:jc w:val="left"/>
        <w:rPr>
          <w:rFonts w:ascii="宋体" w:hAnsi="宋体"/>
          <w:sz w:val="28"/>
          <w:szCs w:val="28"/>
        </w:rPr>
      </w:pPr>
      <w:bookmarkStart w:id="23" w:name="_Toc473745983"/>
      <w:r>
        <w:rPr>
          <w:rFonts w:hint="eastAsia" w:ascii="宋体" w:hAnsi="宋体"/>
          <w:sz w:val="28"/>
          <w:szCs w:val="28"/>
        </w:rPr>
        <w:t>假设与约束</w:t>
      </w:r>
      <w:bookmarkEnd w:id="23"/>
    </w:p>
    <w:p>
      <w:pPr>
        <w:spacing w:line="360" w:lineRule="auto"/>
        <w:ind w:firstLine="420" w:firstLineChars="200"/>
      </w:pPr>
      <w:r>
        <w:rPr>
          <w:rFonts w:hint="eastAsia" w:ascii="宋体" w:hAnsi="宋体"/>
          <w:szCs w:val="21"/>
        </w:rPr>
        <w:t>基站以单条报文形式，发送通讯包，如</w:t>
      </w:r>
      <w:r>
        <w:rPr>
          <w:b/>
          <w:color w:val="FF0000"/>
        </w:rPr>
        <w:t>AA 55 00 55 01 00 0A 00 00 04 6B 02 B2 00 FF 1B 40 15 F1 EE</w:t>
      </w:r>
      <w:r>
        <w:rPr>
          <w:rFonts w:hint="eastAsia"/>
          <w:color w:val="000000" w:themeColor="text1"/>
        </w:rPr>
        <w:t>即为一条完整报文，</w:t>
      </w:r>
      <w:r>
        <w:rPr>
          <w:b/>
          <w:color w:val="7E7E7E" w:themeColor="text1" w:themeTint="80"/>
        </w:rPr>
        <w:t xml:space="preserve">AA 55 </w:t>
      </w:r>
      <w:r>
        <w:rPr>
          <w:b/>
          <w:color w:val="C00000"/>
        </w:rPr>
        <w:t xml:space="preserve">00 3A </w:t>
      </w:r>
      <w:r>
        <w:rPr>
          <w:b/>
          <w:color w:val="7030A0"/>
        </w:rPr>
        <w:t xml:space="preserve">0C </w:t>
      </w:r>
      <w:r>
        <w:rPr>
          <w:b/>
          <w:color w:val="002060"/>
        </w:rPr>
        <w:t xml:space="preserve">00 3C </w:t>
      </w:r>
      <w:r>
        <w:rPr>
          <w:b/>
          <w:color w:val="0070C0"/>
        </w:rPr>
        <w:t xml:space="preserve">3A </w:t>
      </w:r>
      <w:r>
        <w:rPr>
          <w:b/>
          <w:color w:val="00B050"/>
        </w:rPr>
        <w:t xml:space="preserve">00 00 00 00 </w:t>
      </w:r>
      <w:r>
        <w:rPr>
          <w:b/>
          <w:color w:val="FF0000"/>
        </w:rPr>
        <w:t xml:space="preserve">00 00 04 0C </w:t>
      </w:r>
      <w:r>
        <w:rPr>
          <w:b/>
          <w:color w:val="990000"/>
        </w:rPr>
        <w:t>77 F9</w:t>
      </w:r>
      <w:r>
        <w:rPr>
          <w:b/>
          <w:color w:val="FF0000"/>
        </w:rPr>
        <w:t xml:space="preserve"> 46 60 </w:t>
      </w:r>
      <w:r>
        <w:rPr>
          <w:b/>
          <w:color w:val="FFC000"/>
        </w:rPr>
        <w:t xml:space="preserve">88 </w:t>
      </w:r>
      <w:r>
        <w:rPr>
          <w:b/>
        </w:rPr>
        <w:t>F1 EE</w:t>
      </w:r>
      <w:r>
        <w:rPr>
          <w:rFonts w:hint="eastAsia"/>
        </w:rPr>
        <w:t>为一条完整报文。</w:t>
      </w:r>
    </w:p>
    <w:p>
      <w:pPr>
        <w:spacing w:line="360" w:lineRule="auto"/>
        <w:ind w:firstLine="420" w:firstLineChars="200"/>
        <w:rPr>
          <w:rFonts w:ascii="宋体" w:hAnsi="宋体"/>
          <w:szCs w:val="21"/>
        </w:rPr>
      </w:pPr>
      <w:r>
        <w:rPr>
          <w:rFonts w:hint="eastAsia"/>
        </w:rPr>
        <w:t>通过socket端口心跳应答实现HTTP请求响应的方式，向井上装置或传感器发出设置指令。即基站向服务器发送角度数据通信包后，服务器才可立即向该基站发出设置指令，基站收到后立即反馈设置结果。即服务器向基站发送设置指令是被动响应式，而不是主动触发式。</w:t>
      </w:r>
    </w:p>
    <w:p>
      <w:pPr>
        <w:spacing w:line="360" w:lineRule="auto"/>
        <w:ind w:firstLine="420" w:firstLineChars="200"/>
        <w:rPr>
          <w:rFonts w:ascii="宋体" w:hAnsi="宋体"/>
          <w:szCs w:val="21"/>
        </w:rPr>
      </w:pPr>
      <w:r>
        <w:rPr>
          <w:rFonts w:hint="eastAsia" w:ascii="宋体" w:hAnsi="宋体"/>
          <w:szCs w:val="21"/>
        </w:rPr>
        <w:t>基站报文内不包含监测数据的发送时间，系统以服务器接收时间作为该报文的发送时间。</w:t>
      </w:r>
    </w:p>
    <w:p>
      <w:pPr>
        <w:spacing w:line="360" w:lineRule="auto"/>
        <w:ind w:firstLine="420" w:firstLineChars="200"/>
        <w:rPr>
          <w:rFonts w:ascii="宋体" w:hAnsi="宋体"/>
          <w:szCs w:val="21"/>
        </w:rPr>
      </w:pPr>
      <w:r>
        <w:rPr>
          <w:rFonts w:hint="eastAsia" w:ascii="宋体" w:hAnsi="宋体"/>
          <w:szCs w:val="21"/>
        </w:rPr>
        <w:t>系统使用的地图API为百度地图API，地图类功能实现，受限于百度地图API所能支持的功能。地图默认显示“卫星地图”。</w:t>
      </w:r>
    </w:p>
    <w:p>
      <w:pPr>
        <w:spacing w:line="360" w:lineRule="auto"/>
        <w:ind w:firstLine="420" w:firstLineChars="200"/>
        <w:rPr>
          <w:rFonts w:ascii="宋体" w:hAnsi="宋体"/>
          <w:szCs w:val="21"/>
        </w:rPr>
      </w:pPr>
      <w:r>
        <w:rPr>
          <w:rFonts w:hint="eastAsia" w:ascii="宋体" w:hAnsi="宋体"/>
          <w:szCs w:val="21"/>
        </w:rPr>
        <w:t>数据精度要求：位移保留2位，角度值保留3位。如果没有数据上下浮动-0.0001或者+0.0002，所以边坡这边计算是通过这个角度值进行计算，但是在展示的时候是通过位移2位，角度3位，其他都保留3位有效数字</w:t>
      </w:r>
    </w:p>
    <w:p>
      <w:pPr>
        <w:pStyle w:val="2"/>
        <w:keepLines w:val="0"/>
        <w:numPr>
          <w:ilvl w:val="0"/>
          <w:numId w:val="3"/>
        </w:numPr>
        <w:tabs>
          <w:tab w:val="left" w:pos="0"/>
        </w:tabs>
        <w:spacing w:after="60" w:line="240" w:lineRule="auto"/>
        <w:ind w:left="0" w:firstLine="0"/>
        <w:jc w:val="left"/>
        <w:rPr>
          <w:rFonts w:ascii="宋体" w:hAnsi="宋体"/>
          <w:sz w:val="32"/>
          <w:szCs w:val="32"/>
        </w:rPr>
      </w:pPr>
      <w:bookmarkStart w:id="24" w:name="_Toc473745984"/>
      <w:r>
        <w:rPr>
          <w:rFonts w:hint="eastAsia" w:ascii="宋体" w:hAnsi="宋体"/>
          <w:sz w:val="32"/>
          <w:szCs w:val="32"/>
        </w:rPr>
        <w:t>业务与流程分析</w:t>
      </w:r>
      <w:bookmarkEnd w:id="24"/>
    </w:p>
    <w:p>
      <w:pPr>
        <w:pStyle w:val="3"/>
        <w:keepLines w:val="0"/>
        <w:numPr>
          <w:ilvl w:val="1"/>
          <w:numId w:val="3"/>
        </w:numPr>
        <w:spacing w:after="60" w:line="240" w:lineRule="auto"/>
        <w:ind w:left="0" w:firstLine="0"/>
        <w:jc w:val="left"/>
        <w:rPr>
          <w:rFonts w:ascii="宋体" w:hAnsi="宋体"/>
          <w:sz w:val="28"/>
          <w:szCs w:val="28"/>
        </w:rPr>
      </w:pPr>
      <w:bookmarkStart w:id="25" w:name="_Toc473745985"/>
      <w:r>
        <w:rPr>
          <w:rFonts w:hint="eastAsia"/>
          <w:sz w:val="28"/>
          <w:szCs w:val="28"/>
        </w:rPr>
        <w:t>监测数据采集计算预警流程分析</w:t>
      </w:r>
      <w:bookmarkEnd w:id="25"/>
    </w:p>
    <w:p>
      <w:pPr>
        <w:spacing w:line="360" w:lineRule="auto"/>
        <w:ind w:firstLine="420"/>
        <w:rPr>
          <w:rFonts w:ascii="宋体" w:hAnsi="宋体"/>
          <w:szCs w:val="21"/>
        </w:rPr>
      </w:pPr>
      <w:r>
        <w:rPr>
          <w:rFonts w:hint="eastAsia" w:ascii="宋体" w:hAnsi="宋体"/>
          <w:szCs w:val="21"/>
        </w:rPr>
        <w:t>深部位移传感器采集计算预警流程如下：</w:t>
      </w:r>
    </w:p>
    <w:p>
      <w:pPr>
        <w:pStyle w:val="40"/>
        <w:numPr>
          <w:ilvl w:val="0"/>
          <w:numId w:val="6"/>
        </w:numPr>
        <w:spacing w:line="360" w:lineRule="auto"/>
        <w:ind w:firstLineChars="0"/>
        <w:rPr>
          <w:rFonts w:ascii="宋体" w:hAnsi="宋体"/>
          <w:szCs w:val="21"/>
        </w:rPr>
      </w:pPr>
      <w:r>
        <w:rPr>
          <w:rFonts w:hint="eastAsia" w:ascii="宋体" w:hAnsi="宋体"/>
          <w:szCs w:val="21"/>
        </w:rPr>
        <w:t>传回X角度值和Y角度值；</w:t>
      </w:r>
    </w:p>
    <w:p>
      <w:pPr>
        <w:pStyle w:val="40"/>
        <w:numPr>
          <w:ilvl w:val="0"/>
          <w:numId w:val="6"/>
        </w:numPr>
        <w:spacing w:line="360" w:lineRule="auto"/>
        <w:ind w:firstLineChars="0"/>
        <w:rPr>
          <w:rFonts w:ascii="宋体" w:hAnsi="宋体"/>
          <w:szCs w:val="21"/>
        </w:rPr>
      </w:pPr>
      <w:r>
        <w:rPr>
          <w:rFonts w:hint="eastAsia" w:ascii="宋体" w:hAnsi="宋体"/>
          <w:szCs w:val="21"/>
        </w:rPr>
        <w:t>被用来计算出以深孔为对象的位移监测结果值，生成深孔位移曲线。同时，还被用来计算以单个传感器为对象的监测结果值，生成单个传感器位移监测曲线；</w:t>
      </w:r>
    </w:p>
    <w:p>
      <w:pPr>
        <w:pStyle w:val="40"/>
        <w:numPr>
          <w:ilvl w:val="0"/>
          <w:numId w:val="6"/>
        </w:numPr>
        <w:spacing w:line="360" w:lineRule="auto"/>
        <w:ind w:firstLineChars="0"/>
        <w:rPr>
          <w:rFonts w:ascii="宋体" w:hAnsi="宋体"/>
          <w:szCs w:val="21"/>
        </w:rPr>
      </w:pPr>
      <w:r>
        <w:rPr>
          <w:rFonts w:hint="eastAsia" w:ascii="宋体" w:hAnsi="宋体"/>
          <w:szCs w:val="21"/>
        </w:rPr>
        <w:t>根据监测数据的计算结果，判定深部位移监测预警等级；</w:t>
      </w:r>
    </w:p>
    <w:p>
      <w:pPr>
        <w:pStyle w:val="40"/>
        <w:numPr>
          <w:ilvl w:val="0"/>
          <w:numId w:val="6"/>
        </w:numPr>
        <w:spacing w:line="360" w:lineRule="auto"/>
        <w:ind w:firstLineChars="0"/>
        <w:rPr>
          <w:rFonts w:ascii="宋体" w:hAnsi="宋体"/>
          <w:szCs w:val="21"/>
        </w:rPr>
      </w:pPr>
      <w:r>
        <w:rPr>
          <w:rFonts w:hint="eastAsia" w:ascii="宋体" w:hAnsi="宋体"/>
          <w:szCs w:val="21"/>
        </w:rPr>
        <w:t>由预警等级，根据预警等级和边坡稳定性对照表，得出边坡稳定性等级；</w:t>
      </w:r>
    </w:p>
    <w:p>
      <w:pPr>
        <w:pStyle w:val="40"/>
        <w:numPr>
          <w:ilvl w:val="0"/>
          <w:numId w:val="6"/>
        </w:numPr>
        <w:spacing w:line="360" w:lineRule="auto"/>
        <w:ind w:firstLineChars="0"/>
        <w:rPr>
          <w:rFonts w:ascii="宋体" w:hAnsi="宋体"/>
          <w:szCs w:val="21"/>
        </w:rPr>
      </w:pPr>
      <w:r>
        <w:rPr>
          <w:rFonts w:hint="eastAsia" w:ascii="宋体" w:hAnsi="宋体"/>
          <w:szCs w:val="21"/>
        </w:rPr>
        <w:t>由边坡稳定性等级最终得出边坡危害等级；</w:t>
      </w:r>
    </w:p>
    <w:p>
      <w:pPr>
        <w:pStyle w:val="40"/>
        <w:numPr>
          <w:ilvl w:val="0"/>
          <w:numId w:val="6"/>
        </w:numPr>
        <w:spacing w:line="360" w:lineRule="auto"/>
        <w:ind w:firstLineChars="0"/>
        <w:rPr>
          <w:rFonts w:ascii="宋体" w:hAnsi="宋体"/>
          <w:szCs w:val="21"/>
        </w:rPr>
      </w:pPr>
      <w:r>
        <w:rPr>
          <w:rFonts w:hint="eastAsia" w:ascii="宋体" w:hAnsi="宋体"/>
          <w:szCs w:val="21"/>
        </w:rPr>
        <w:t>另外，由监测预警等级确定是否触发报警通知，以何种方式触发。</w:t>
      </w:r>
    </w:p>
    <w:p>
      <w:pPr>
        <w:spacing w:line="360" w:lineRule="auto"/>
        <w:ind w:firstLine="420"/>
        <w:rPr>
          <w:rFonts w:ascii="宋体" w:hAnsi="宋体"/>
          <w:szCs w:val="21"/>
        </w:rPr>
      </w:pPr>
      <w:r>
        <w:rPr>
          <w:rFonts w:hint="eastAsia" w:ascii="宋体" w:hAnsi="宋体"/>
          <w:szCs w:val="21"/>
        </w:rPr>
        <w:t>深部位移传感器采集计算预警流程如下：</w:t>
      </w:r>
    </w:p>
    <w:p>
      <w:pPr>
        <w:pStyle w:val="40"/>
        <w:numPr>
          <w:ilvl w:val="0"/>
          <w:numId w:val="7"/>
        </w:numPr>
        <w:spacing w:line="360" w:lineRule="auto"/>
        <w:ind w:firstLineChars="0"/>
        <w:rPr>
          <w:rFonts w:ascii="宋体" w:hAnsi="宋体"/>
          <w:szCs w:val="21"/>
        </w:rPr>
      </w:pPr>
      <w:r>
        <w:rPr>
          <w:rFonts w:hint="eastAsia" w:ascii="宋体" w:hAnsi="宋体"/>
          <w:szCs w:val="21"/>
        </w:rPr>
        <w:t>传回温度值、X角度值和Y角度值；</w:t>
      </w:r>
    </w:p>
    <w:p>
      <w:pPr>
        <w:pStyle w:val="40"/>
        <w:numPr>
          <w:ilvl w:val="0"/>
          <w:numId w:val="7"/>
        </w:numPr>
        <w:spacing w:line="360" w:lineRule="auto"/>
        <w:ind w:firstLineChars="0"/>
        <w:rPr>
          <w:rFonts w:ascii="宋体" w:hAnsi="宋体"/>
          <w:szCs w:val="21"/>
        </w:rPr>
      </w:pPr>
      <w:r>
        <w:rPr>
          <w:rFonts w:hint="eastAsia" w:ascii="宋体" w:hAnsi="宋体"/>
          <w:szCs w:val="21"/>
        </w:rPr>
        <w:t>被用来计算以单个传感器为对象的监测结果值，生成单个传感器位移监测曲线和温度变化曲线；</w:t>
      </w:r>
    </w:p>
    <w:p>
      <w:pPr>
        <w:pStyle w:val="40"/>
        <w:numPr>
          <w:ilvl w:val="0"/>
          <w:numId w:val="7"/>
        </w:numPr>
        <w:spacing w:line="360" w:lineRule="auto"/>
        <w:ind w:firstLineChars="0"/>
        <w:rPr>
          <w:rFonts w:ascii="宋体" w:hAnsi="宋体"/>
          <w:szCs w:val="21"/>
        </w:rPr>
      </w:pPr>
      <w:r>
        <w:rPr>
          <w:rFonts w:hint="eastAsia" w:ascii="宋体" w:hAnsi="宋体"/>
          <w:szCs w:val="21"/>
        </w:rPr>
        <w:t>根据监测数据的计算结果，得出危岩地表变形监测预警等级，或边坡地表变形监测预警等级；</w:t>
      </w:r>
    </w:p>
    <w:p>
      <w:pPr>
        <w:pStyle w:val="40"/>
        <w:numPr>
          <w:ilvl w:val="0"/>
          <w:numId w:val="7"/>
        </w:numPr>
        <w:spacing w:line="360" w:lineRule="auto"/>
        <w:ind w:firstLineChars="0"/>
        <w:rPr>
          <w:rFonts w:ascii="宋体" w:hAnsi="宋体"/>
          <w:szCs w:val="21"/>
        </w:rPr>
      </w:pPr>
      <w:r>
        <w:rPr>
          <w:rFonts w:hint="eastAsia" w:ascii="宋体" w:hAnsi="宋体"/>
          <w:szCs w:val="21"/>
        </w:rPr>
        <w:t>由两种不同的预警等级，根据其相应预警等级和边坡稳定性对照表，得出边坡稳定性等级；</w:t>
      </w:r>
    </w:p>
    <w:p>
      <w:pPr>
        <w:pStyle w:val="40"/>
        <w:numPr>
          <w:ilvl w:val="0"/>
          <w:numId w:val="7"/>
        </w:numPr>
        <w:spacing w:line="360" w:lineRule="auto"/>
        <w:ind w:firstLineChars="0"/>
        <w:rPr>
          <w:rFonts w:ascii="宋体" w:hAnsi="宋体"/>
          <w:szCs w:val="21"/>
        </w:rPr>
      </w:pPr>
      <w:r>
        <w:rPr>
          <w:rFonts w:hint="eastAsia" w:ascii="宋体" w:hAnsi="宋体"/>
          <w:szCs w:val="21"/>
        </w:rPr>
        <w:t>由边坡稳定性等级最终得出边坡危害等级；</w:t>
      </w:r>
    </w:p>
    <w:p>
      <w:pPr>
        <w:pStyle w:val="40"/>
        <w:numPr>
          <w:ilvl w:val="0"/>
          <w:numId w:val="7"/>
        </w:numPr>
        <w:spacing w:line="360" w:lineRule="auto"/>
        <w:ind w:firstLineChars="0"/>
        <w:rPr>
          <w:rFonts w:ascii="宋体" w:hAnsi="宋体"/>
          <w:szCs w:val="21"/>
        </w:rPr>
      </w:pPr>
      <w:r>
        <w:rPr>
          <w:rFonts w:hint="eastAsia" w:ascii="宋体" w:hAnsi="宋体"/>
          <w:szCs w:val="21"/>
        </w:rPr>
        <w:t>另外，由监测预警等级确定是否触发报警通知，以何种方式触发。</w:t>
      </w:r>
    </w:p>
    <w:p>
      <w:pPr>
        <w:spacing w:line="360" w:lineRule="auto"/>
        <w:ind w:firstLine="420"/>
        <w:rPr>
          <w:rFonts w:ascii="宋体" w:hAnsi="宋体"/>
          <w:szCs w:val="21"/>
        </w:rPr>
      </w:pPr>
      <w:r>
        <w:rPr>
          <w:rFonts w:hint="eastAsia" w:ascii="宋体" w:hAnsi="宋体"/>
          <w:szCs w:val="21"/>
        </w:rPr>
        <w:t>详细流程分析见下图：</w:t>
      </w:r>
    </w:p>
    <w:p>
      <w:pPr>
        <w:spacing w:line="360" w:lineRule="auto"/>
        <w:rPr>
          <w:rFonts w:ascii="宋体" w:hAnsi="宋体"/>
          <w:szCs w:val="21"/>
        </w:rPr>
      </w:pPr>
      <w:r>
        <w:rPr>
          <w:rFonts w:ascii="宋体" w:hAnsi="宋体"/>
          <w:szCs w:val="21"/>
        </w:rPr>
        <w:drawing>
          <wp:inline distT="0" distB="0" distL="0" distR="0">
            <wp:extent cx="5939790" cy="3787140"/>
            <wp:effectExtent l="0" t="0" r="381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3787140"/>
                    </a:xfrm>
                    <a:prstGeom prst="rect">
                      <a:avLst/>
                    </a:prstGeom>
                  </pic:spPr>
                </pic:pic>
              </a:graphicData>
            </a:graphic>
          </wp:inline>
        </w:drawing>
      </w:r>
    </w:p>
    <w:p>
      <w:pPr>
        <w:spacing w:line="360" w:lineRule="auto"/>
        <w:jc w:val="center"/>
        <w:rPr>
          <w:rFonts w:ascii="宋体" w:hAnsi="宋体"/>
          <w:szCs w:val="21"/>
        </w:rPr>
      </w:pPr>
      <w:r>
        <w:rPr>
          <w:rFonts w:hint="eastAsia" w:ascii="宋体" w:hAnsi="宋体"/>
          <w:szCs w:val="21"/>
        </w:rPr>
        <w:t>图3.1.1监测数据采集计算预警流程</w:t>
      </w:r>
    </w:p>
    <w:p>
      <w:pPr>
        <w:pStyle w:val="3"/>
        <w:keepLines w:val="0"/>
        <w:numPr>
          <w:ilvl w:val="1"/>
          <w:numId w:val="3"/>
        </w:numPr>
        <w:tabs>
          <w:tab w:val="left" w:pos="0"/>
        </w:tabs>
        <w:spacing w:after="60" w:line="240" w:lineRule="auto"/>
        <w:ind w:left="0" w:firstLine="0"/>
        <w:jc w:val="left"/>
        <w:rPr>
          <w:rFonts w:ascii="宋体" w:hAnsi="宋体"/>
          <w:sz w:val="28"/>
          <w:szCs w:val="28"/>
        </w:rPr>
      </w:pPr>
      <w:bookmarkStart w:id="26" w:name="_Toc473745986"/>
      <w:r>
        <w:rPr>
          <w:rFonts w:hint="eastAsia"/>
          <w:sz w:val="28"/>
          <w:szCs w:val="28"/>
        </w:rPr>
        <w:t>预警流程</w:t>
      </w:r>
      <w:bookmarkEnd w:id="26"/>
    </w:p>
    <w:p>
      <w:pPr>
        <w:spacing w:line="360" w:lineRule="auto"/>
        <w:ind w:firstLine="420"/>
        <w:rPr>
          <w:rFonts w:ascii="宋体" w:hAnsi="宋体"/>
          <w:szCs w:val="21"/>
        </w:rPr>
      </w:pPr>
      <w:r>
        <w:rPr>
          <w:rFonts w:hint="eastAsia" w:ascii="宋体" w:hAnsi="宋体"/>
          <w:szCs w:val="21"/>
        </w:rPr>
        <w:t>1、三级预警时，启动PC端软件平台报警；</w:t>
      </w:r>
    </w:p>
    <w:p>
      <w:pPr>
        <w:spacing w:line="360" w:lineRule="auto"/>
        <w:ind w:firstLine="420"/>
        <w:rPr>
          <w:rFonts w:ascii="宋体" w:hAnsi="宋体"/>
          <w:szCs w:val="21"/>
        </w:rPr>
      </w:pPr>
      <w:r>
        <w:rPr>
          <w:rFonts w:hint="eastAsia" w:ascii="宋体" w:hAnsi="宋体"/>
          <w:szCs w:val="21"/>
        </w:rPr>
        <w:t>2、一、二级预警时，同时启动PC端软件平台及短信报警</w:t>
      </w:r>
    </w:p>
    <w:p>
      <w:pPr>
        <w:spacing w:line="360" w:lineRule="auto"/>
        <w:ind w:firstLine="420"/>
        <w:rPr>
          <w:rFonts w:ascii="宋体" w:hAnsi="宋体"/>
          <w:szCs w:val="21"/>
        </w:rPr>
      </w:pPr>
      <w:r>
        <w:rPr>
          <w:rFonts w:hint="eastAsia" w:ascii="宋体" w:hAnsi="宋体"/>
          <w:szCs w:val="21"/>
        </w:rPr>
        <w:t>具体预警工作流程见下图：</w:t>
      </w:r>
    </w:p>
    <w:p>
      <w:pPr>
        <w:spacing w:line="360" w:lineRule="auto"/>
        <w:ind w:firstLine="420"/>
        <w:rPr>
          <w:rFonts w:ascii="宋体" w:hAnsi="宋体"/>
          <w:szCs w:val="21"/>
        </w:rPr>
      </w:pPr>
      <w:r>
        <w:rPr>
          <w:rFonts w:hint="eastAsia" w:ascii="宋体" w:hAnsi="宋体"/>
          <w:color w:val="FF0000"/>
          <w:szCs w:val="21"/>
        </w:rPr>
        <w:t>超级管理员可以接受预警信息，其他用户可以通过超级管理员进行设置是否进行发送预警信息给想要用户。</w:t>
      </w:r>
    </w:p>
    <w:p>
      <w:pPr>
        <w:spacing w:line="360" w:lineRule="auto"/>
        <w:rPr>
          <w:rFonts w:ascii="宋体" w:hAnsi="宋体"/>
          <w:szCs w:val="21"/>
        </w:rPr>
      </w:pPr>
      <w:r>
        <w:drawing>
          <wp:inline distT="0" distB="0" distL="0" distR="0">
            <wp:extent cx="4290060" cy="48006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290060" cy="4800600"/>
                    </a:xfrm>
                    <a:prstGeom prst="rect">
                      <a:avLst/>
                    </a:prstGeom>
                    <a:noFill/>
                    <a:ln>
                      <a:noFill/>
                    </a:ln>
                  </pic:spPr>
                </pic:pic>
              </a:graphicData>
            </a:graphic>
          </wp:inline>
        </w:drawing>
      </w:r>
    </w:p>
    <w:p>
      <w:pPr>
        <w:spacing w:line="360" w:lineRule="auto"/>
        <w:jc w:val="center"/>
        <w:rPr>
          <w:rFonts w:ascii="宋体" w:hAnsi="宋体"/>
          <w:szCs w:val="21"/>
        </w:rPr>
      </w:pPr>
      <w:r>
        <w:rPr>
          <w:rFonts w:hint="eastAsia" w:ascii="宋体" w:hAnsi="宋体"/>
          <w:szCs w:val="21"/>
        </w:rPr>
        <w:t>图3.2.1 监测预警流程图</w:t>
      </w:r>
    </w:p>
    <w:p>
      <w:pPr>
        <w:pStyle w:val="3"/>
        <w:keepLines w:val="0"/>
        <w:numPr>
          <w:ilvl w:val="1"/>
          <w:numId w:val="3"/>
        </w:numPr>
        <w:spacing w:after="60" w:line="240" w:lineRule="auto"/>
        <w:ind w:left="0" w:firstLine="0"/>
        <w:jc w:val="left"/>
        <w:rPr>
          <w:rFonts w:ascii="宋体" w:hAnsi="宋体"/>
          <w:sz w:val="28"/>
          <w:szCs w:val="28"/>
        </w:rPr>
      </w:pPr>
      <w:bookmarkStart w:id="27" w:name="_Toc473745987"/>
      <w:r>
        <w:rPr>
          <w:rFonts w:hint="eastAsia"/>
          <w:sz w:val="28"/>
          <w:szCs w:val="28"/>
        </w:rPr>
        <w:t>中心软件下发的设置命令解析流程</w:t>
      </w:r>
      <w:bookmarkEnd w:id="27"/>
    </w:p>
    <w:p>
      <w:pPr>
        <w:rPr>
          <w:rFonts w:eastAsiaTheme="minorEastAsia"/>
          <w:b/>
          <w:sz w:val="24"/>
        </w:rPr>
      </w:pPr>
      <w:r>
        <w:rPr>
          <w:rFonts w:hint="eastAsia"/>
          <w:b/>
          <w:sz w:val="24"/>
        </w:rPr>
        <w:t>中心软件下发的设置命令</w:t>
      </w:r>
    </w:p>
    <w:p>
      <w:pPr>
        <w:rPr>
          <w:b/>
          <w:szCs w:val="22"/>
        </w:rPr>
      </w:pPr>
      <w:r>
        <w:rPr>
          <w:rFonts w:hint="eastAsia"/>
          <w:b/>
          <w:color w:val="7E7E7E" w:themeColor="text1" w:themeTint="80"/>
        </w:rPr>
        <w:t>示例：</w:t>
      </w:r>
      <w:r>
        <w:rPr>
          <w:b/>
          <w:color w:val="7E7E7E" w:themeColor="text1" w:themeTint="80"/>
        </w:rPr>
        <w:t>AA 55</w:t>
      </w:r>
      <w:r>
        <w:rPr>
          <w:b/>
          <w:color w:val="C00000"/>
        </w:rPr>
        <w:t>00 3E</w:t>
      </w:r>
      <w:r>
        <w:rPr>
          <w:b/>
          <w:color w:val="7030A0"/>
        </w:rPr>
        <w:t>00</w:t>
      </w:r>
      <w:r>
        <w:rPr>
          <w:b/>
          <w:color w:val="002060"/>
        </w:rPr>
        <w:t xml:space="preserve">B2 </w:t>
      </w:r>
      <w:r>
        <w:rPr>
          <w:b/>
          <w:color w:val="0070C0"/>
        </w:rPr>
        <w:t xml:space="preserve">00 00 00 </w:t>
      </w:r>
      <w:r>
        <w:rPr>
          <w:b/>
          <w:color w:val="00B050"/>
        </w:rPr>
        <w:t>00 04 59</w:t>
      </w:r>
      <w:r>
        <w:rPr>
          <w:b/>
          <w:color w:val="FFC000"/>
        </w:rPr>
        <w:t>AA</w:t>
      </w:r>
      <w:r>
        <w:rPr>
          <w:b/>
        </w:rPr>
        <w:t xml:space="preserve"> F1 EE</w:t>
      </w:r>
    </w:p>
    <w:tbl>
      <w:tblPr>
        <w:tblStyle w:val="29"/>
        <w:tblW w:w="88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7"/>
        <w:gridCol w:w="1217"/>
        <w:gridCol w:w="1216"/>
        <w:gridCol w:w="1341"/>
        <w:gridCol w:w="1216"/>
        <w:gridCol w:w="2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auto" w:sz="4" w:space="0"/>
              <w:left w:val="single" w:color="auto" w:sz="4" w:space="0"/>
              <w:bottom w:val="single" w:color="auto" w:sz="4" w:space="0"/>
              <w:right w:val="single" w:color="auto" w:sz="4" w:space="0"/>
            </w:tcBorders>
            <w:shd w:val="clear" w:color="auto" w:fill="BEBEBE" w:themeFill="background1" w:themeFillShade="BF"/>
          </w:tcPr>
          <w:p>
            <w:pPr>
              <w:rPr>
                <w:b/>
              </w:rPr>
            </w:pPr>
            <w:r>
              <w:rPr>
                <w:rFonts w:hint="eastAsia" w:ascii="宋体" w:hAnsi="宋体" w:cs="宋体"/>
                <w:b/>
              </w:rPr>
              <w:t>序</w:t>
            </w:r>
            <w:r>
              <w:rPr>
                <w:rFonts w:hint="eastAsia"/>
                <w:b/>
              </w:rPr>
              <w:t>号</w:t>
            </w:r>
          </w:p>
        </w:tc>
        <w:tc>
          <w:tcPr>
            <w:tcW w:w="1217" w:type="dxa"/>
            <w:tcBorders>
              <w:top w:val="single" w:color="auto" w:sz="4" w:space="0"/>
              <w:left w:val="single" w:color="auto" w:sz="4" w:space="0"/>
              <w:bottom w:val="single" w:color="auto" w:sz="4" w:space="0"/>
              <w:right w:val="single" w:color="auto" w:sz="4" w:space="0"/>
            </w:tcBorders>
            <w:shd w:val="clear" w:color="auto" w:fill="BEBEBE" w:themeFill="background1" w:themeFillShade="BF"/>
          </w:tcPr>
          <w:p>
            <w:pPr>
              <w:rPr>
                <w:b/>
              </w:rPr>
            </w:pPr>
            <w:r>
              <w:rPr>
                <w:rFonts w:hint="eastAsia" w:ascii="微软雅黑" w:hAnsi="微软雅黑" w:eastAsia="微软雅黑" w:cs="微软雅黑"/>
                <w:b/>
              </w:rPr>
              <w:t>字</w:t>
            </w:r>
            <w:r>
              <w:rPr>
                <w:rFonts w:hint="eastAsia"/>
                <w:b/>
              </w:rPr>
              <w:t>节</w:t>
            </w:r>
          </w:p>
        </w:tc>
        <w:tc>
          <w:tcPr>
            <w:tcW w:w="1216" w:type="dxa"/>
            <w:tcBorders>
              <w:top w:val="single" w:color="auto" w:sz="4" w:space="0"/>
              <w:left w:val="single" w:color="auto" w:sz="4" w:space="0"/>
              <w:bottom w:val="single" w:color="auto" w:sz="4" w:space="0"/>
              <w:right w:val="single" w:color="auto" w:sz="4" w:space="0"/>
            </w:tcBorders>
            <w:shd w:val="clear" w:color="auto" w:fill="BEBEBE" w:themeFill="background1" w:themeFillShade="BF"/>
          </w:tcPr>
          <w:p>
            <w:pPr>
              <w:rPr>
                <w:b/>
              </w:rPr>
            </w:pPr>
            <w:r>
              <w:rPr>
                <w:rFonts w:hint="eastAsia" w:ascii="微软雅黑" w:hAnsi="微软雅黑" w:eastAsia="微软雅黑" w:cs="微软雅黑"/>
                <w:b/>
              </w:rPr>
              <w:t>字节长</w:t>
            </w:r>
            <w:r>
              <w:rPr>
                <w:rFonts w:hint="eastAsia"/>
                <w:b/>
              </w:rPr>
              <w:t>度</w:t>
            </w:r>
          </w:p>
        </w:tc>
        <w:tc>
          <w:tcPr>
            <w:tcW w:w="1341" w:type="dxa"/>
            <w:tcBorders>
              <w:top w:val="single" w:color="auto" w:sz="4" w:space="0"/>
              <w:left w:val="single" w:color="auto" w:sz="4" w:space="0"/>
              <w:bottom w:val="single" w:color="auto" w:sz="4" w:space="0"/>
              <w:right w:val="single" w:color="auto" w:sz="4" w:space="0"/>
            </w:tcBorders>
            <w:shd w:val="clear" w:color="auto" w:fill="BEBEBE" w:themeFill="background1" w:themeFillShade="BF"/>
          </w:tcPr>
          <w:p>
            <w:pPr>
              <w:rPr>
                <w:b/>
              </w:rPr>
            </w:pPr>
            <w:r>
              <w:rPr>
                <w:rFonts w:hint="eastAsia" w:ascii="微软雅黑" w:hAnsi="微软雅黑" w:eastAsia="微软雅黑" w:cs="微软雅黑"/>
                <w:b/>
              </w:rPr>
              <w:t>字节含</w:t>
            </w:r>
            <w:r>
              <w:rPr>
                <w:rFonts w:hint="eastAsia"/>
                <w:b/>
              </w:rPr>
              <w:t>义</w:t>
            </w:r>
          </w:p>
        </w:tc>
        <w:tc>
          <w:tcPr>
            <w:tcW w:w="1216" w:type="dxa"/>
            <w:tcBorders>
              <w:top w:val="single" w:color="auto" w:sz="4" w:space="0"/>
              <w:left w:val="single" w:color="auto" w:sz="4" w:space="0"/>
              <w:bottom w:val="single" w:color="auto" w:sz="4" w:space="0"/>
              <w:right w:val="single" w:color="auto" w:sz="4" w:space="0"/>
            </w:tcBorders>
            <w:shd w:val="clear" w:color="auto" w:fill="BEBEBE" w:themeFill="background1" w:themeFillShade="BF"/>
          </w:tcPr>
          <w:p>
            <w:pPr>
              <w:rPr>
                <w:b/>
              </w:rPr>
            </w:pPr>
            <w:r>
              <w:rPr>
                <w:rFonts w:hint="eastAsia" w:ascii="微软雅黑" w:hAnsi="微软雅黑" w:eastAsia="微软雅黑" w:cs="微软雅黑"/>
                <w:b/>
              </w:rPr>
              <w:t>计算公</w:t>
            </w:r>
            <w:r>
              <w:rPr>
                <w:rFonts w:hint="eastAsia"/>
                <w:b/>
              </w:rPr>
              <w:t>式</w:t>
            </w:r>
          </w:p>
        </w:tc>
        <w:tc>
          <w:tcPr>
            <w:tcW w:w="2673" w:type="dxa"/>
            <w:tcBorders>
              <w:top w:val="single" w:color="auto" w:sz="4" w:space="0"/>
              <w:left w:val="single" w:color="auto" w:sz="4" w:space="0"/>
              <w:bottom w:val="single" w:color="auto" w:sz="4" w:space="0"/>
              <w:right w:val="single" w:color="auto" w:sz="4" w:space="0"/>
            </w:tcBorders>
            <w:shd w:val="clear" w:color="auto" w:fill="BEBEBE" w:themeFill="background1" w:themeFillShade="BF"/>
          </w:tcPr>
          <w:p>
            <w:pPr>
              <w:rPr>
                <w:b/>
              </w:rPr>
            </w:pPr>
            <w:r>
              <w:rPr>
                <w:rFonts w:hint="eastAsia" w:ascii="微软雅黑" w:hAnsi="微软雅黑" w:eastAsia="微软雅黑" w:cs="微软雅黑"/>
                <w:b/>
              </w:rPr>
              <w:t>码</w:t>
            </w:r>
            <w:r>
              <w:rPr>
                <w:rFonts w:hint="eastAsia"/>
                <w:b/>
              </w:rPr>
              <w:t>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auto" w:sz="4" w:space="0"/>
              <w:left w:val="single" w:color="auto" w:sz="4" w:space="0"/>
              <w:bottom w:val="single" w:color="auto" w:sz="4" w:space="0"/>
              <w:right w:val="single" w:color="auto" w:sz="4" w:space="0"/>
            </w:tcBorders>
          </w:tcPr>
          <w:p>
            <w:pPr>
              <w:rPr>
                <w:b/>
                <w:color w:val="7E7E7E" w:themeColor="text1" w:themeTint="80"/>
              </w:rPr>
            </w:pPr>
            <w:r>
              <w:rPr>
                <w:b/>
                <w:color w:val="7E7E7E" w:themeColor="text1" w:themeTint="80"/>
              </w:rPr>
              <w:t>1</w:t>
            </w:r>
          </w:p>
        </w:tc>
        <w:tc>
          <w:tcPr>
            <w:tcW w:w="1217" w:type="dxa"/>
            <w:tcBorders>
              <w:top w:val="single" w:color="auto" w:sz="4" w:space="0"/>
              <w:left w:val="single" w:color="auto" w:sz="4" w:space="0"/>
              <w:bottom w:val="single" w:color="auto" w:sz="4" w:space="0"/>
              <w:right w:val="single" w:color="auto" w:sz="4" w:space="0"/>
            </w:tcBorders>
          </w:tcPr>
          <w:p>
            <w:pPr>
              <w:rPr>
                <w:b/>
                <w:color w:val="7E7E7E" w:themeColor="text1" w:themeTint="80"/>
              </w:rPr>
            </w:pPr>
            <w:r>
              <w:rPr>
                <w:b/>
                <w:color w:val="7E7E7E" w:themeColor="text1" w:themeTint="80"/>
              </w:rPr>
              <w:t>AA 55</w:t>
            </w:r>
          </w:p>
        </w:tc>
        <w:tc>
          <w:tcPr>
            <w:tcW w:w="1216" w:type="dxa"/>
            <w:tcBorders>
              <w:top w:val="single" w:color="auto" w:sz="4" w:space="0"/>
              <w:left w:val="single" w:color="auto" w:sz="4" w:space="0"/>
              <w:bottom w:val="single" w:color="auto" w:sz="4" w:space="0"/>
              <w:right w:val="single" w:color="auto" w:sz="4" w:space="0"/>
            </w:tcBorders>
          </w:tcPr>
          <w:p>
            <w:pPr>
              <w:rPr>
                <w:b/>
                <w:color w:val="7E7E7E" w:themeColor="text1" w:themeTint="80"/>
              </w:rPr>
            </w:pPr>
            <w:r>
              <w:rPr>
                <w:b/>
                <w:color w:val="7E7E7E" w:themeColor="text1" w:themeTint="80"/>
              </w:rPr>
              <w:t>2</w:t>
            </w:r>
          </w:p>
        </w:tc>
        <w:tc>
          <w:tcPr>
            <w:tcW w:w="1341" w:type="dxa"/>
            <w:tcBorders>
              <w:top w:val="single" w:color="auto" w:sz="4" w:space="0"/>
              <w:left w:val="single" w:color="auto" w:sz="4" w:space="0"/>
              <w:bottom w:val="single" w:color="auto" w:sz="4" w:space="0"/>
              <w:right w:val="single" w:color="auto" w:sz="4" w:space="0"/>
            </w:tcBorders>
          </w:tcPr>
          <w:p>
            <w:pPr>
              <w:rPr>
                <w:b/>
                <w:color w:val="7E7E7E" w:themeColor="text1" w:themeTint="80"/>
              </w:rPr>
            </w:pPr>
            <w:r>
              <w:rPr>
                <w:rFonts w:hint="eastAsia" w:ascii="微软雅黑" w:hAnsi="微软雅黑" w:eastAsia="微软雅黑" w:cs="微软雅黑"/>
                <w:b/>
                <w:color w:val="7E7E7E" w:themeColor="text1" w:themeTint="80"/>
              </w:rPr>
              <w:t>报文</w:t>
            </w:r>
            <w:r>
              <w:rPr>
                <w:rFonts w:hint="eastAsia"/>
                <w:b/>
                <w:color w:val="7E7E7E" w:themeColor="text1" w:themeTint="80"/>
              </w:rPr>
              <w:t>头</w:t>
            </w:r>
          </w:p>
        </w:tc>
        <w:tc>
          <w:tcPr>
            <w:tcW w:w="1216" w:type="dxa"/>
            <w:tcBorders>
              <w:top w:val="single" w:color="auto" w:sz="4" w:space="0"/>
              <w:left w:val="single" w:color="auto" w:sz="4" w:space="0"/>
              <w:bottom w:val="single" w:color="auto" w:sz="4" w:space="0"/>
              <w:right w:val="single" w:color="auto" w:sz="4" w:space="0"/>
            </w:tcBorders>
          </w:tcPr>
          <w:p>
            <w:pPr>
              <w:rPr>
                <w:b/>
                <w:color w:val="7E7E7E" w:themeColor="text1" w:themeTint="80"/>
              </w:rPr>
            </w:pPr>
          </w:p>
        </w:tc>
        <w:tc>
          <w:tcPr>
            <w:tcW w:w="2673" w:type="dxa"/>
            <w:tcBorders>
              <w:top w:val="single" w:color="auto" w:sz="4" w:space="0"/>
              <w:left w:val="single" w:color="auto" w:sz="4" w:space="0"/>
              <w:bottom w:val="single" w:color="auto" w:sz="4" w:space="0"/>
              <w:right w:val="single" w:color="auto" w:sz="4" w:space="0"/>
            </w:tcBorders>
          </w:tcPr>
          <w:p>
            <w:pPr>
              <w:rPr>
                <w:b/>
                <w:color w:val="7E7E7E" w:themeColor="text1" w:themeTint="8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auto" w:sz="4" w:space="0"/>
              <w:left w:val="single" w:color="auto" w:sz="4" w:space="0"/>
              <w:bottom w:val="single" w:color="auto" w:sz="4" w:space="0"/>
              <w:right w:val="single" w:color="auto" w:sz="4" w:space="0"/>
            </w:tcBorders>
          </w:tcPr>
          <w:p>
            <w:pPr>
              <w:rPr>
                <w:b/>
                <w:color w:val="C00000"/>
              </w:rPr>
            </w:pPr>
            <w:r>
              <w:rPr>
                <w:b/>
                <w:color w:val="C00000"/>
              </w:rPr>
              <w:t>2</w:t>
            </w:r>
          </w:p>
        </w:tc>
        <w:tc>
          <w:tcPr>
            <w:tcW w:w="1217" w:type="dxa"/>
            <w:tcBorders>
              <w:top w:val="single" w:color="auto" w:sz="4" w:space="0"/>
              <w:left w:val="single" w:color="auto" w:sz="4" w:space="0"/>
              <w:bottom w:val="single" w:color="auto" w:sz="4" w:space="0"/>
              <w:right w:val="single" w:color="auto" w:sz="4" w:space="0"/>
            </w:tcBorders>
          </w:tcPr>
          <w:p>
            <w:pPr>
              <w:rPr>
                <w:b/>
                <w:color w:val="C00000"/>
              </w:rPr>
            </w:pPr>
            <w:r>
              <w:rPr>
                <w:b/>
                <w:color w:val="C00000"/>
              </w:rPr>
              <w:t>00 3E</w:t>
            </w:r>
          </w:p>
        </w:tc>
        <w:tc>
          <w:tcPr>
            <w:tcW w:w="1216" w:type="dxa"/>
            <w:tcBorders>
              <w:top w:val="single" w:color="auto" w:sz="4" w:space="0"/>
              <w:left w:val="single" w:color="auto" w:sz="4" w:space="0"/>
              <w:bottom w:val="single" w:color="auto" w:sz="4" w:space="0"/>
              <w:right w:val="single" w:color="auto" w:sz="4" w:space="0"/>
            </w:tcBorders>
          </w:tcPr>
          <w:p>
            <w:pPr>
              <w:rPr>
                <w:b/>
                <w:color w:val="C00000"/>
              </w:rPr>
            </w:pPr>
            <w:r>
              <w:rPr>
                <w:b/>
                <w:color w:val="C00000"/>
              </w:rPr>
              <w:t>2</w:t>
            </w:r>
          </w:p>
        </w:tc>
        <w:tc>
          <w:tcPr>
            <w:tcW w:w="1341" w:type="dxa"/>
            <w:tcBorders>
              <w:top w:val="single" w:color="auto" w:sz="4" w:space="0"/>
              <w:left w:val="single" w:color="auto" w:sz="4" w:space="0"/>
              <w:bottom w:val="single" w:color="auto" w:sz="4" w:space="0"/>
              <w:right w:val="single" w:color="auto" w:sz="4" w:space="0"/>
            </w:tcBorders>
          </w:tcPr>
          <w:p>
            <w:pPr>
              <w:rPr>
                <w:b/>
                <w:color w:val="C00000"/>
              </w:rPr>
            </w:pPr>
            <w:r>
              <w:rPr>
                <w:rFonts w:hint="eastAsia" w:ascii="微软雅黑" w:hAnsi="微软雅黑" w:eastAsia="微软雅黑" w:cs="微软雅黑"/>
                <w:b/>
                <w:color w:val="C00000"/>
              </w:rPr>
              <w:t>节点编</w:t>
            </w:r>
            <w:r>
              <w:rPr>
                <w:rFonts w:hint="eastAsia"/>
                <w:b/>
                <w:color w:val="C00000"/>
              </w:rPr>
              <w:t>号</w:t>
            </w:r>
          </w:p>
        </w:tc>
        <w:tc>
          <w:tcPr>
            <w:tcW w:w="1216" w:type="dxa"/>
            <w:tcBorders>
              <w:top w:val="single" w:color="auto" w:sz="4" w:space="0"/>
              <w:left w:val="single" w:color="auto" w:sz="4" w:space="0"/>
              <w:bottom w:val="single" w:color="auto" w:sz="4" w:space="0"/>
              <w:right w:val="single" w:color="auto" w:sz="4" w:space="0"/>
            </w:tcBorders>
          </w:tcPr>
          <w:p>
            <w:pPr>
              <w:rPr>
                <w:b/>
                <w:color w:val="C00000"/>
              </w:rPr>
            </w:pPr>
          </w:p>
        </w:tc>
        <w:tc>
          <w:tcPr>
            <w:tcW w:w="2673" w:type="dxa"/>
            <w:tcBorders>
              <w:top w:val="single" w:color="auto" w:sz="4" w:space="0"/>
              <w:left w:val="single" w:color="auto" w:sz="4" w:space="0"/>
              <w:bottom w:val="single" w:color="auto" w:sz="4" w:space="0"/>
              <w:right w:val="single" w:color="auto" w:sz="4" w:space="0"/>
            </w:tcBorders>
          </w:tcPr>
          <w:p>
            <w:pPr>
              <w:rPr>
                <w:b/>
                <w:color w:val="C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auto" w:sz="4" w:space="0"/>
              <w:left w:val="single" w:color="auto" w:sz="4" w:space="0"/>
              <w:bottom w:val="single" w:color="auto" w:sz="4" w:space="0"/>
              <w:right w:val="single" w:color="auto" w:sz="4" w:space="0"/>
            </w:tcBorders>
          </w:tcPr>
          <w:p>
            <w:pPr>
              <w:rPr>
                <w:b/>
                <w:color w:val="7030A0"/>
              </w:rPr>
            </w:pPr>
            <w:r>
              <w:rPr>
                <w:b/>
                <w:color w:val="7030A0"/>
              </w:rPr>
              <w:t>3</w:t>
            </w:r>
          </w:p>
        </w:tc>
        <w:tc>
          <w:tcPr>
            <w:tcW w:w="1217" w:type="dxa"/>
            <w:tcBorders>
              <w:top w:val="single" w:color="auto" w:sz="4" w:space="0"/>
              <w:left w:val="single" w:color="auto" w:sz="4" w:space="0"/>
              <w:bottom w:val="single" w:color="auto" w:sz="4" w:space="0"/>
              <w:right w:val="single" w:color="auto" w:sz="4" w:space="0"/>
            </w:tcBorders>
          </w:tcPr>
          <w:p>
            <w:pPr>
              <w:rPr>
                <w:b/>
                <w:color w:val="7030A0"/>
              </w:rPr>
            </w:pPr>
            <w:r>
              <w:rPr>
                <w:b/>
                <w:color w:val="7030A0"/>
              </w:rPr>
              <w:t>00</w:t>
            </w:r>
          </w:p>
        </w:tc>
        <w:tc>
          <w:tcPr>
            <w:tcW w:w="1216" w:type="dxa"/>
            <w:tcBorders>
              <w:top w:val="single" w:color="auto" w:sz="4" w:space="0"/>
              <w:left w:val="single" w:color="auto" w:sz="4" w:space="0"/>
              <w:bottom w:val="single" w:color="auto" w:sz="4" w:space="0"/>
              <w:right w:val="single" w:color="auto" w:sz="4" w:space="0"/>
            </w:tcBorders>
          </w:tcPr>
          <w:p>
            <w:pPr>
              <w:rPr>
                <w:b/>
                <w:color w:val="7030A0"/>
              </w:rPr>
            </w:pPr>
            <w:r>
              <w:rPr>
                <w:b/>
                <w:color w:val="7030A0"/>
              </w:rPr>
              <w:t>1</w:t>
            </w:r>
          </w:p>
        </w:tc>
        <w:tc>
          <w:tcPr>
            <w:tcW w:w="1341" w:type="dxa"/>
            <w:tcBorders>
              <w:top w:val="single" w:color="auto" w:sz="4" w:space="0"/>
              <w:left w:val="single" w:color="auto" w:sz="4" w:space="0"/>
              <w:bottom w:val="single" w:color="auto" w:sz="4" w:space="0"/>
              <w:right w:val="single" w:color="auto" w:sz="4" w:space="0"/>
            </w:tcBorders>
          </w:tcPr>
          <w:p>
            <w:pPr>
              <w:rPr>
                <w:b/>
                <w:color w:val="7030A0"/>
              </w:rPr>
            </w:pPr>
            <w:r>
              <w:rPr>
                <w:rFonts w:hint="eastAsia" w:ascii="微软雅黑" w:hAnsi="微软雅黑" w:eastAsia="微软雅黑" w:cs="微软雅黑"/>
                <w:b/>
                <w:color w:val="7030A0"/>
              </w:rPr>
              <w:t>类</w:t>
            </w:r>
            <w:r>
              <w:rPr>
                <w:rFonts w:hint="eastAsia"/>
                <w:b/>
                <w:color w:val="7030A0"/>
              </w:rPr>
              <w:t>型</w:t>
            </w:r>
          </w:p>
        </w:tc>
        <w:tc>
          <w:tcPr>
            <w:tcW w:w="1216" w:type="dxa"/>
            <w:tcBorders>
              <w:top w:val="single" w:color="auto" w:sz="4" w:space="0"/>
              <w:left w:val="single" w:color="auto" w:sz="4" w:space="0"/>
              <w:bottom w:val="single" w:color="auto" w:sz="4" w:space="0"/>
              <w:right w:val="single" w:color="auto" w:sz="4" w:space="0"/>
            </w:tcBorders>
          </w:tcPr>
          <w:p>
            <w:pPr>
              <w:rPr>
                <w:b/>
                <w:color w:val="7030A0"/>
              </w:rPr>
            </w:pPr>
          </w:p>
        </w:tc>
        <w:tc>
          <w:tcPr>
            <w:tcW w:w="2673" w:type="dxa"/>
            <w:tcBorders>
              <w:top w:val="single" w:color="auto" w:sz="4" w:space="0"/>
              <w:left w:val="single" w:color="auto" w:sz="4" w:space="0"/>
              <w:bottom w:val="single" w:color="auto" w:sz="4" w:space="0"/>
              <w:right w:val="single" w:color="auto" w:sz="4" w:space="0"/>
            </w:tcBorders>
          </w:tcPr>
          <w:p>
            <w:pPr>
              <w:rPr>
                <w:b/>
                <w:color w:val="7030A0"/>
              </w:rPr>
            </w:pPr>
            <w:r>
              <w:rPr>
                <w:b/>
                <w:color w:val="7030A0"/>
              </w:rPr>
              <w:t>00</w:t>
            </w:r>
            <w:r>
              <w:rPr>
                <w:rFonts w:hint="eastAsia" w:ascii="微软雅黑" w:hAnsi="微软雅黑" w:eastAsia="微软雅黑" w:cs="微软雅黑"/>
                <w:b/>
                <w:color w:val="7030A0"/>
              </w:rPr>
              <w:t>：无线传感器命令；</w:t>
            </w:r>
            <w:r>
              <w:rPr>
                <w:b/>
                <w:color w:val="7030A0"/>
              </w:rPr>
              <w:t>01~ff</w:t>
            </w:r>
            <w:r>
              <w:rPr>
                <w:rFonts w:hint="eastAsia" w:ascii="微软雅黑" w:hAnsi="微软雅黑" w:eastAsia="微软雅黑" w:cs="微软雅黑"/>
                <w:b/>
                <w:color w:val="7030A0"/>
              </w:rPr>
              <w:t>：井上装置命令（并且表示井上装置编号</w:t>
            </w:r>
            <w:r>
              <w:rPr>
                <w:rFonts w:hint="eastAsia"/>
                <w:b/>
                <w:color w:val="7030A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auto" w:sz="4" w:space="0"/>
              <w:left w:val="single" w:color="auto" w:sz="4" w:space="0"/>
              <w:bottom w:val="single" w:color="auto" w:sz="4" w:space="0"/>
              <w:right w:val="single" w:color="auto" w:sz="4" w:space="0"/>
            </w:tcBorders>
          </w:tcPr>
          <w:p>
            <w:pPr>
              <w:rPr>
                <w:b/>
                <w:color w:val="002060"/>
              </w:rPr>
            </w:pPr>
            <w:r>
              <w:rPr>
                <w:b/>
                <w:color w:val="002060"/>
              </w:rPr>
              <w:t>4</w:t>
            </w:r>
          </w:p>
        </w:tc>
        <w:tc>
          <w:tcPr>
            <w:tcW w:w="1217" w:type="dxa"/>
            <w:tcBorders>
              <w:top w:val="single" w:color="auto" w:sz="4" w:space="0"/>
              <w:left w:val="single" w:color="auto" w:sz="4" w:space="0"/>
              <w:bottom w:val="single" w:color="auto" w:sz="4" w:space="0"/>
              <w:right w:val="single" w:color="auto" w:sz="4" w:space="0"/>
            </w:tcBorders>
          </w:tcPr>
          <w:p>
            <w:pPr>
              <w:rPr>
                <w:b/>
                <w:color w:val="002060"/>
              </w:rPr>
            </w:pPr>
            <w:r>
              <w:rPr>
                <w:b/>
                <w:color w:val="002060"/>
              </w:rPr>
              <w:t>B2</w:t>
            </w:r>
          </w:p>
        </w:tc>
        <w:tc>
          <w:tcPr>
            <w:tcW w:w="1216" w:type="dxa"/>
            <w:tcBorders>
              <w:top w:val="single" w:color="auto" w:sz="4" w:space="0"/>
              <w:left w:val="single" w:color="auto" w:sz="4" w:space="0"/>
              <w:bottom w:val="single" w:color="auto" w:sz="4" w:space="0"/>
              <w:right w:val="single" w:color="auto" w:sz="4" w:space="0"/>
            </w:tcBorders>
          </w:tcPr>
          <w:p>
            <w:pPr>
              <w:rPr>
                <w:b/>
                <w:color w:val="002060"/>
              </w:rPr>
            </w:pPr>
            <w:r>
              <w:rPr>
                <w:b/>
                <w:color w:val="002060"/>
              </w:rPr>
              <w:t>1</w:t>
            </w:r>
          </w:p>
        </w:tc>
        <w:tc>
          <w:tcPr>
            <w:tcW w:w="1341" w:type="dxa"/>
            <w:tcBorders>
              <w:top w:val="single" w:color="auto" w:sz="4" w:space="0"/>
              <w:left w:val="single" w:color="auto" w:sz="4" w:space="0"/>
              <w:bottom w:val="single" w:color="auto" w:sz="4" w:space="0"/>
              <w:right w:val="single" w:color="auto" w:sz="4" w:space="0"/>
            </w:tcBorders>
          </w:tcPr>
          <w:p>
            <w:pPr>
              <w:rPr>
                <w:b/>
                <w:color w:val="002060"/>
              </w:rPr>
            </w:pPr>
            <w:r>
              <w:rPr>
                <w:rFonts w:hint="eastAsia" w:ascii="微软雅黑" w:hAnsi="微软雅黑" w:eastAsia="微软雅黑" w:cs="微软雅黑"/>
                <w:b/>
                <w:color w:val="002060"/>
              </w:rPr>
              <w:t>方</w:t>
            </w:r>
            <w:r>
              <w:rPr>
                <w:rFonts w:hint="eastAsia"/>
                <w:b/>
                <w:color w:val="002060"/>
              </w:rPr>
              <w:t>式</w:t>
            </w:r>
          </w:p>
        </w:tc>
        <w:tc>
          <w:tcPr>
            <w:tcW w:w="1216" w:type="dxa"/>
            <w:tcBorders>
              <w:top w:val="single" w:color="auto" w:sz="4" w:space="0"/>
              <w:left w:val="single" w:color="auto" w:sz="4" w:space="0"/>
              <w:bottom w:val="single" w:color="auto" w:sz="4" w:space="0"/>
              <w:right w:val="single" w:color="auto" w:sz="4" w:space="0"/>
            </w:tcBorders>
          </w:tcPr>
          <w:p>
            <w:pPr>
              <w:rPr>
                <w:b/>
                <w:color w:val="002060"/>
              </w:rPr>
            </w:pPr>
          </w:p>
        </w:tc>
        <w:tc>
          <w:tcPr>
            <w:tcW w:w="2673" w:type="dxa"/>
            <w:tcBorders>
              <w:top w:val="single" w:color="auto" w:sz="4" w:space="0"/>
              <w:left w:val="single" w:color="auto" w:sz="4" w:space="0"/>
              <w:bottom w:val="single" w:color="auto" w:sz="4" w:space="0"/>
              <w:right w:val="single" w:color="auto" w:sz="4" w:space="0"/>
            </w:tcBorders>
          </w:tcPr>
          <w:p>
            <w:pPr>
              <w:rPr>
                <w:b/>
                <w:color w:val="002060"/>
              </w:rPr>
            </w:pPr>
            <w:r>
              <w:rPr>
                <w:b/>
                <w:color w:val="002060"/>
              </w:rPr>
              <w:t>A6:</w:t>
            </w:r>
            <w:r>
              <w:rPr>
                <w:rFonts w:hint="eastAsia" w:ascii="微软雅黑" w:hAnsi="微软雅黑" w:eastAsia="微软雅黑" w:cs="微软雅黑"/>
                <w:b/>
                <w:color w:val="002060"/>
              </w:rPr>
              <w:t>设置节点打包个数</w:t>
            </w:r>
            <w:r>
              <w:rPr>
                <w:rFonts w:hint="eastAsia"/>
                <w:b/>
                <w:color w:val="002060"/>
              </w:rPr>
              <w:t>；</w:t>
            </w:r>
          </w:p>
          <w:p>
            <w:pPr>
              <w:rPr>
                <w:b/>
                <w:color w:val="002060"/>
              </w:rPr>
            </w:pPr>
            <w:r>
              <w:rPr>
                <w:b/>
                <w:color w:val="002060"/>
              </w:rPr>
              <w:t>B2:</w:t>
            </w:r>
            <w:r>
              <w:rPr>
                <w:rFonts w:hint="eastAsia" w:ascii="微软雅黑" w:hAnsi="微软雅黑" w:eastAsia="微软雅黑" w:cs="微软雅黑"/>
                <w:b/>
                <w:color w:val="002060"/>
              </w:rPr>
              <w:t>整体设置时间</w:t>
            </w:r>
            <w:r>
              <w:rPr>
                <w:rFonts w:hint="eastAsia"/>
                <w:b/>
                <w:color w:val="002060"/>
              </w:rPr>
              <w:t>；</w:t>
            </w:r>
          </w:p>
          <w:p>
            <w:pPr>
              <w:rPr>
                <w:b/>
                <w:color w:val="002060"/>
              </w:rPr>
            </w:pPr>
            <w:r>
              <w:rPr>
                <w:b/>
                <w:color w:val="002060"/>
              </w:rPr>
              <w:t>c9:</w:t>
            </w:r>
            <w:r>
              <w:rPr>
                <w:rFonts w:hint="eastAsia" w:ascii="微软雅黑" w:hAnsi="微软雅黑" w:eastAsia="微软雅黑" w:cs="微软雅黑"/>
                <w:b/>
                <w:color w:val="002060"/>
              </w:rPr>
              <w:t>单个设置时间</w:t>
            </w:r>
            <w:r>
              <w:rPr>
                <w:rFonts w:hint="eastAsia"/>
                <w:b/>
                <w:color w:val="002060"/>
              </w:rPr>
              <w:t>；</w:t>
            </w:r>
          </w:p>
          <w:p>
            <w:pPr>
              <w:rPr>
                <w:b/>
                <w:color w:val="002060"/>
              </w:rPr>
            </w:pPr>
            <w:r>
              <w:rPr>
                <w:b/>
                <w:color w:val="002060"/>
              </w:rPr>
              <w:t>d1:</w:t>
            </w:r>
            <w:r>
              <w:rPr>
                <w:rFonts w:hint="eastAsia" w:ascii="微软雅黑" w:hAnsi="微软雅黑" w:eastAsia="微软雅黑" w:cs="微软雅黑"/>
                <w:b/>
                <w:color w:val="002060"/>
              </w:rPr>
              <w:t>基站采集电压命令</w:t>
            </w:r>
            <w:r>
              <w:rPr>
                <w:rFonts w:hint="eastAsia"/>
                <w:b/>
                <w:color w:val="002060"/>
              </w:rPr>
              <w:t>；</w:t>
            </w:r>
          </w:p>
          <w:p>
            <w:pPr>
              <w:rPr>
                <w:b/>
                <w:color w:val="002060"/>
              </w:rPr>
            </w:pPr>
            <w:r>
              <w:rPr>
                <w:b/>
                <w:color w:val="002060"/>
              </w:rPr>
              <w:t>01~0x32</w:t>
            </w:r>
            <w:r>
              <w:rPr>
                <w:rFonts w:hint="eastAsia" w:ascii="微软雅黑" w:hAnsi="微软雅黑" w:eastAsia="微软雅黑" w:cs="微软雅黑"/>
                <w:b/>
                <w:color w:val="002060"/>
              </w:rPr>
              <w:t>：设置井上装置下面附带的传感器个数</w:t>
            </w:r>
            <w:r>
              <w:rPr>
                <w:rFonts w:hint="eastAsia"/>
                <w:b/>
                <w:color w:val="002060"/>
              </w:rPr>
              <w:t>；</w:t>
            </w:r>
          </w:p>
          <w:p>
            <w:pPr>
              <w:rPr>
                <w:b/>
                <w:color w:val="002060"/>
              </w:rPr>
            </w:pPr>
            <w:r>
              <w:rPr>
                <w:b/>
                <w:color w:val="002060"/>
              </w:rPr>
              <w:t>7C:</w:t>
            </w:r>
            <w:r>
              <w:rPr>
                <w:rFonts w:hint="eastAsia" w:ascii="微软雅黑" w:hAnsi="微软雅黑" w:eastAsia="微软雅黑" w:cs="微软雅黑"/>
                <w:b/>
                <w:color w:val="002060"/>
              </w:rPr>
              <w:t>命令为要求井上装置立即采集数据</w:t>
            </w:r>
            <w:r>
              <w:rPr>
                <w:rFonts w:hint="eastAsia"/>
                <w:b/>
                <w:color w:val="002060"/>
              </w:rPr>
              <w:t>；</w:t>
            </w:r>
          </w:p>
          <w:p>
            <w:pPr>
              <w:rPr>
                <w:b/>
                <w:color w:val="002060"/>
              </w:rPr>
            </w:pPr>
            <w:r>
              <w:rPr>
                <w:b/>
                <w:color w:val="002060"/>
              </w:rPr>
              <w:t>8A:</w:t>
            </w:r>
            <w:r>
              <w:rPr>
                <w:rFonts w:hint="eastAsia" w:ascii="微软雅黑" w:hAnsi="微软雅黑" w:eastAsia="微软雅黑" w:cs="微软雅黑"/>
                <w:b/>
                <w:color w:val="002060"/>
              </w:rPr>
              <w:t>命令为要求井上装置等待时间后采集</w:t>
            </w:r>
            <w:r>
              <w:rPr>
                <w:rFonts w:hint="eastAsia"/>
                <w:b/>
                <w:color w:val="002060"/>
              </w:rPr>
              <w:t>；</w:t>
            </w:r>
          </w:p>
          <w:p>
            <w:pPr>
              <w:rPr>
                <w:b/>
                <w:color w:val="002060"/>
              </w:rPr>
            </w:pPr>
            <w:r>
              <w:rPr>
                <w:b/>
                <w:color w:val="002060"/>
              </w:rPr>
              <w:t>9B:</w:t>
            </w:r>
            <w:r>
              <w:rPr>
                <w:rFonts w:hint="eastAsia" w:ascii="微软雅黑" w:hAnsi="微软雅黑" w:eastAsia="微软雅黑" w:cs="微软雅黑"/>
                <w:b/>
                <w:color w:val="002060"/>
              </w:rPr>
              <w:t>命令为井上装置进入调试模式，可以设置其下附带的传感器编号</w:t>
            </w:r>
            <w:r>
              <w:rPr>
                <w:rFonts w:hint="eastAsia"/>
                <w:b/>
                <w:color w:val="002060"/>
              </w:rPr>
              <w:t>；</w:t>
            </w:r>
          </w:p>
          <w:p>
            <w:pPr>
              <w:rPr>
                <w:b/>
                <w:color w:val="00206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auto" w:sz="4" w:space="0"/>
              <w:left w:val="single" w:color="auto" w:sz="4" w:space="0"/>
              <w:bottom w:val="single" w:color="auto" w:sz="4" w:space="0"/>
              <w:right w:val="single" w:color="auto" w:sz="4" w:space="0"/>
            </w:tcBorders>
          </w:tcPr>
          <w:p>
            <w:pPr>
              <w:rPr>
                <w:b/>
                <w:color w:val="0070C0"/>
              </w:rPr>
            </w:pPr>
            <w:r>
              <w:rPr>
                <w:b/>
                <w:color w:val="0070C0"/>
              </w:rPr>
              <w:t>5</w:t>
            </w:r>
          </w:p>
        </w:tc>
        <w:tc>
          <w:tcPr>
            <w:tcW w:w="1217" w:type="dxa"/>
            <w:tcBorders>
              <w:top w:val="single" w:color="auto" w:sz="4" w:space="0"/>
              <w:left w:val="single" w:color="auto" w:sz="4" w:space="0"/>
              <w:bottom w:val="single" w:color="auto" w:sz="4" w:space="0"/>
              <w:right w:val="single" w:color="auto" w:sz="4" w:space="0"/>
            </w:tcBorders>
          </w:tcPr>
          <w:p>
            <w:pPr>
              <w:rPr>
                <w:b/>
                <w:color w:val="0070C0"/>
              </w:rPr>
            </w:pPr>
            <w:r>
              <w:rPr>
                <w:b/>
                <w:color w:val="0070C0"/>
              </w:rPr>
              <w:t>00 00 00</w:t>
            </w:r>
          </w:p>
        </w:tc>
        <w:tc>
          <w:tcPr>
            <w:tcW w:w="1216" w:type="dxa"/>
            <w:tcBorders>
              <w:top w:val="single" w:color="auto" w:sz="4" w:space="0"/>
              <w:left w:val="single" w:color="auto" w:sz="4" w:space="0"/>
              <w:bottom w:val="single" w:color="auto" w:sz="4" w:space="0"/>
              <w:right w:val="single" w:color="auto" w:sz="4" w:space="0"/>
            </w:tcBorders>
          </w:tcPr>
          <w:p>
            <w:pPr>
              <w:rPr>
                <w:b/>
                <w:color w:val="0070C0"/>
              </w:rPr>
            </w:pPr>
            <w:r>
              <w:rPr>
                <w:b/>
                <w:color w:val="0070C0"/>
              </w:rPr>
              <w:t>3</w:t>
            </w:r>
          </w:p>
        </w:tc>
        <w:tc>
          <w:tcPr>
            <w:tcW w:w="1341" w:type="dxa"/>
            <w:tcBorders>
              <w:top w:val="single" w:color="auto" w:sz="4" w:space="0"/>
              <w:left w:val="single" w:color="auto" w:sz="4" w:space="0"/>
              <w:bottom w:val="single" w:color="auto" w:sz="4" w:space="0"/>
              <w:right w:val="single" w:color="auto" w:sz="4" w:space="0"/>
            </w:tcBorders>
          </w:tcPr>
          <w:p>
            <w:pPr>
              <w:rPr>
                <w:b/>
                <w:color w:val="0070C0"/>
              </w:rPr>
            </w:pPr>
            <w:r>
              <w:rPr>
                <w:rFonts w:hint="eastAsia" w:ascii="微软雅黑" w:hAnsi="微软雅黑" w:eastAsia="微软雅黑" w:cs="微软雅黑"/>
                <w:b/>
                <w:color w:val="0070C0"/>
              </w:rPr>
              <w:t>备</w:t>
            </w:r>
            <w:r>
              <w:rPr>
                <w:rFonts w:hint="eastAsia"/>
                <w:b/>
                <w:color w:val="0070C0"/>
              </w:rPr>
              <w:t>用</w:t>
            </w:r>
          </w:p>
        </w:tc>
        <w:tc>
          <w:tcPr>
            <w:tcW w:w="1216" w:type="dxa"/>
            <w:tcBorders>
              <w:top w:val="single" w:color="auto" w:sz="4" w:space="0"/>
              <w:left w:val="single" w:color="auto" w:sz="4" w:space="0"/>
              <w:bottom w:val="single" w:color="auto" w:sz="4" w:space="0"/>
              <w:right w:val="single" w:color="auto" w:sz="4" w:space="0"/>
            </w:tcBorders>
          </w:tcPr>
          <w:p>
            <w:pPr>
              <w:rPr>
                <w:b/>
                <w:color w:val="0070C0"/>
              </w:rPr>
            </w:pPr>
          </w:p>
        </w:tc>
        <w:tc>
          <w:tcPr>
            <w:tcW w:w="2673" w:type="dxa"/>
            <w:tcBorders>
              <w:top w:val="single" w:color="auto" w:sz="4" w:space="0"/>
              <w:left w:val="single" w:color="auto" w:sz="4" w:space="0"/>
              <w:bottom w:val="single" w:color="auto" w:sz="4" w:space="0"/>
              <w:right w:val="single" w:color="auto" w:sz="4" w:space="0"/>
            </w:tcBorders>
          </w:tcPr>
          <w:p>
            <w:pPr>
              <w:rPr>
                <w:b/>
                <w:color w:val="0070C0"/>
              </w:rPr>
            </w:pPr>
            <w:r>
              <w:rPr>
                <w:rFonts w:hint="eastAsia" w:ascii="微软雅黑" w:hAnsi="微软雅黑" w:eastAsia="微软雅黑" w:cs="微软雅黑"/>
              </w:rPr>
              <w:t>对应设置的某个无线传感器编</w:t>
            </w:r>
            <w:r>
              <w:rPr>
                <w:rFonts w:hint="eastAsia"/>
              </w:rPr>
              <w:t>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auto" w:sz="4" w:space="0"/>
              <w:left w:val="single" w:color="auto" w:sz="4" w:space="0"/>
              <w:bottom w:val="single" w:color="auto" w:sz="4" w:space="0"/>
              <w:right w:val="single" w:color="auto" w:sz="4" w:space="0"/>
            </w:tcBorders>
          </w:tcPr>
          <w:p>
            <w:pPr>
              <w:rPr>
                <w:b/>
                <w:color w:val="00B050"/>
              </w:rPr>
            </w:pPr>
            <w:r>
              <w:rPr>
                <w:b/>
                <w:color w:val="00B050"/>
              </w:rPr>
              <w:t>6</w:t>
            </w:r>
          </w:p>
        </w:tc>
        <w:tc>
          <w:tcPr>
            <w:tcW w:w="1217" w:type="dxa"/>
            <w:tcBorders>
              <w:top w:val="single" w:color="auto" w:sz="4" w:space="0"/>
              <w:left w:val="single" w:color="auto" w:sz="4" w:space="0"/>
              <w:bottom w:val="single" w:color="auto" w:sz="4" w:space="0"/>
              <w:right w:val="single" w:color="auto" w:sz="4" w:space="0"/>
            </w:tcBorders>
          </w:tcPr>
          <w:p>
            <w:pPr>
              <w:rPr>
                <w:b/>
                <w:color w:val="00B050"/>
              </w:rPr>
            </w:pPr>
            <w:r>
              <w:rPr>
                <w:b/>
                <w:color w:val="00B050"/>
              </w:rPr>
              <w:t xml:space="preserve">00 </w:t>
            </w:r>
          </w:p>
        </w:tc>
        <w:tc>
          <w:tcPr>
            <w:tcW w:w="1216" w:type="dxa"/>
            <w:tcBorders>
              <w:top w:val="single" w:color="auto" w:sz="4" w:space="0"/>
              <w:left w:val="single" w:color="auto" w:sz="4" w:space="0"/>
              <w:bottom w:val="single" w:color="auto" w:sz="4" w:space="0"/>
              <w:right w:val="single" w:color="auto" w:sz="4" w:space="0"/>
            </w:tcBorders>
          </w:tcPr>
          <w:p>
            <w:pPr>
              <w:rPr>
                <w:b/>
                <w:color w:val="00B050"/>
              </w:rPr>
            </w:pPr>
            <w:r>
              <w:rPr>
                <w:b/>
                <w:color w:val="00B050"/>
              </w:rPr>
              <w:t>1</w:t>
            </w:r>
          </w:p>
        </w:tc>
        <w:tc>
          <w:tcPr>
            <w:tcW w:w="1341" w:type="dxa"/>
            <w:tcBorders>
              <w:top w:val="single" w:color="auto" w:sz="4" w:space="0"/>
              <w:left w:val="single" w:color="auto" w:sz="4" w:space="0"/>
              <w:bottom w:val="single" w:color="auto" w:sz="4" w:space="0"/>
              <w:right w:val="single" w:color="auto" w:sz="4" w:space="0"/>
            </w:tcBorders>
          </w:tcPr>
          <w:p>
            <w:pPr>
              <w:rPr>
                <w:b/>
                <w:color w:val="00B050"/>
              </w:rPr>
            </w:pPr>
            <w:r>
              <w:rPr>
                <w:rFonts w:hint="eastAsia" w:ascii="微软雅黑" w:hAnsi="微软雅黑" w:eastAsia="微软雅黑" w:cs="微软雅黑"/>
                <w:b/>
                <w:color w:val="00B050"/>
              </w:rPr>
              <w:t>打包个</w:t>
            </w:r>
            <w:r>
              <w:rPr>
                <w:rFonts w:hint="eastAsia"/>
                <w:b/>
                <w:color w:val="00B050"/>
              </w:rPr>
              <w:t>数</w:t>
            </w:r>
          </w:p>
        </w:tc>
        <w:tc>
          <w:tcPr>
            <w:tcW w:w="1216" w:type="dxa"/>
            <w:tcBorders>
              <w:top w:val="single" w:color="auto" w:sz="4" w:space="0"/>
              <w:left w:val="single" w:color="auto" w:sz="4" w:space="0"/>
              <w:bottom w:val="single" w:color="auto" w:sz="4" w:space="0"/>
              <w:right w:val="single" w:color="auto" w:sz="4" w:space="0"/>
            </w:tcBorders>
          </w:tcPr>
          <w:p>
            <w:pPr>
              <w:rPr>
                <w:b/>
                <w:color w:val="00B050"/>
              </w:rPr>
            </w:pPr>
          </w:p>
        </w:tc>
        <w:tc>
          <w:tcPr>
            <w:tcW w:w="2673" w:type="dxa"/>
            <w:tcBorders>
              <w:top w:val="single" w:color="auto" w:sz="4" w:space="0"/>
              <w:left w:val="single" w:color="auto" w:sz="4" w:space="0"/>
              <w:bottom w:val="single" w:color="auto" w:sz="4" w:space="0"/>
              <w:right w:val="single" w:color="auto" w:sz="4" w:space="0"/>
            </w:tcBorders>
          </w:tcPr>
          <w:p>
            <w:pPr>
              <w:rPr>
                <w:b/>
                <w:color w:val="00B050"/>
              </w:rPr>
            </w:pPr>
            <w:r>
              <w:rPr>
                <w:rFonts w:hint="eastAsia" w:ascii="微软雅黑" w:hAnsi="微软雅黑" w:eastAsia="微软雅黑" w:cs="微软雅黑"/>
                <w:b/>
                <w:color w:val="00B050"/>
              </w:rPr>
              <w:t>如果是井上装置就代表传感器的个</w:t>
            </w:r>
            <w:r>
              <w:rPr>
                <w:rFonts w:hint="eastAsia"/>
                <w:b/>
                <w:color w:val="00B050"/>
              </w:rPr>
              <w:t>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auto" w:sz="4" w:space="0"/>
              <w:left w:val="single" w:color="auto" w:sz="4" w:space="0"/>
              <w:bottom w:val="single" w:color="auto" w:sz="4" w:space="0"/>
              <w:right w:val="single" w:color="auto" w:sz="4" w:space="0"/>
            </w:tcBorders>
          </w:tcPr>
          <w:p>
            <w:pPr>
              <w:rPr>
                <w:b/>
                <w:color w:val="00B050"/>
              </w:rPr>
            </w:pPr>
            <w:r>
              <w:rPr>
                <w:b/>
                <w:color w:val="00B050"/>
              </w:rPr>
              <w:t>7</w:t>
            </w:r>
          </w:p>
        </w:tc>
        <w:tc>
          <w:tcPr>
            <w:tcW w:w="1217" w:type="dxa"/>
            <w:tcBorders>
              <w:top w:val="single" w:color="auto" w:sz="4" w:space="0"/>
              <w:left w:val="single" w:color="auto" w:sz="4" w:space="0"/>
              <w:bottom w:val="single" w:color="auto" w:sz="4" w:space="0"/>
              <w:right w:val="single" w:color="auto" w:sz="4" w:space="0"/>
            </w:tcBorders>
          </w:tcPr>
          <w:p>
            <w:pPr>
              <w:rPr>
                <w:b/>
                <w:color w:val="00B050"/>
              </w:rPr>
            </w:pPr>
            <w:r>
              <w:rPr>
                <w:b/>
                <w:color w:val="00B050"/>
              </w:rPr>
              <w:t>04 59</w:t>
            </w:r>
          </w:p>
        </w:tc>
        <w:tc>
          <w:tcPr>
            <w:tcW w:w="1216" w:type="dxa"/>
            <w:tcBorders>
              <w:top w:val="single" w:color="auto" w:sz="4" w:space="0"/>
              <w:left w:val="single" w:color="auto" w:sz="4" w:space="0"/>
              <w:bottom w:val="single" w:color="auto" w:sz="4" w:space="0"/>
              <w:right w:val="single" w:color="auto" w:sz="4" w:space="0"/>
            </w:tcBorders>
          </w:tcPr>
          <w:p>
            <w:pPr>
              <w:rPr>
                <w:b/>
                <w:color w:val="00B050"/>
              </w:rPr>
            </w:pPr>
            <w:r>
              <w:rPr>
                <w:b/>
                <w:color w:val="00B050"/>
              </w:rPr>
              <w:t>2</w:t>
            </w:r>
          </w:p>
        </w:tc>
        <w:tc>
          <w:tcPr>
            <w:tcW w:w="1341" w:type="dxa"/>
            <w:tcBorders>
              <w:top w:val="single" w:color="auto" w:sz="4" w:space="0"/>
              <w:left w:val="single" w:color="auto" w:sz="4" w:space="0"/>
              <w:bottom w:val="single" w:color="auto" w:sz="4" w:space="0"/>
              <w:right w:val="single" w:color="auto" w:sz="4" w:space="0"/>
            </w:tcBorders>
          </w:tcPr>
          <w:p>
            <w:pPr>
              <w:rPr>
                <w:b/>
                <w:color w:val="00B050"/>
              </w:rPr>
            </w:pPr>
            <w:r>
              <w:rPr>
                <w:rFonts w:hint="eastAsia" w:ascii="微软雅黑" w:hAnsi="微软雅黑" w:eastAsia="微软雅黑" w:cs="微软雅黑"/>
                <w:b/>
                <w:color w:val="00B050"/>
              </w:rPr>
              <w:t>时</w:t>
            </w:r>
            <w:r>
              <w:rPr>
                <w:rFonts w:hint="eastAsia"/>
                <w:b/>
                <w:color w:val="00B050"/>
              </w:rPr>
              <w:t>间</w:t>
            </w:r>
          </w:p>
        </w:tc>
        <w:tc>
          <w:tcPr>
            <w:tcW w:w="1216" w:type="dxa"/>
            <w:tcBorders>
              <w:top w:val="single" w:color="auto" w:sz="4" w:space="0"/>
              <w:left w:val="single" w:color="auto" w:sz="4" w:space="0"/>
              <w:bottom w:val="single" w:color="auto" w:sz="4" w:space="0"/>
              <w:right w:val="single" w:color="auto" w:sz="4" w:space="0"/>
            </w:tcBorders>
          </w:tcPr>
          <w:p>
            <w:pPr>
              <w:rPr>
                <w:b/>
                <w:color w:val="00B050"/>
              </w:rPr>
            </w:pPr>
          </w:p>
        </w:tc>
        <w:tc>
          <w:tcPr>
            <w:tcW w:w="2673" w:type="dxa"/>
            <w:tcBorders>
              <w:top w:val="single" w:color="auto" w:sz="4" w:space="0"/>
              <w:left w:val="single" w:color="auto" w:sz="4" w:space="0"/>
              <w:bottom w:val="single" w:color="auto" w:sz="4" w:space="0"/>
              <w:right w:val="single" w:color="auto" w:sz="4" w:space="0"/>
            </w:tcBorders>
          </w:tcPr>
          <w:p>
            <w:pPr>
              <w:rPr>
                <w:b/>
                <w:color w:val="00B05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auto" w:sz="4" w:space="0"/>
              <w:left w:val="single" w:color="auto" w:sz="4" w:space="0"/>
              <w:bottom w:val="single" w:color="auto" w:sz="4" w:space="0"/>
              <w:right w:val="single" w:color="auto" w:sz="4" w:space="0"/>
            </w:tcBorders>
          </w:tcPr>
          <w:p>
            <w:pPr>
              <w:rPr>
                <w:b/>
                <w:color w:val="FFC000"/>
              </w:rPr>
            </w:pPr>
            <w:r>
              <w:rPr>
                <w:b/>
                <w:color w:val="FFC000"/>
              </w:rPr>
              <w:t>8</w:t>
            </w:r>
          </w:p>
        </w:tc>
        <w:tc>
          <w:tcPr>
            <w:tcW w:w="1217" w:type="dxa"/>
            <w:tcBorders>
              <w:top w:val="single" w:color="auto" w:sz="4" w:space="0"/>
              <w:left w:val="single" w:color="auto" w:sz="4" w:space="0"/>
              <w:bottom w:val="single" w:color="auto" w:sz="4" w:space="0"/>
              <w:right w:val="single" w:color="auto" w:sz="4" w:space="0"/>
            </w:tcBorders>
          </w:tcPr>
          <w:p>
            <w:pPr>
              <w:rPr>
                <w:b/>
                <w:color w:val="FFC000"/>
              </w:rPr>
            </w:pPr>
            <w:r>
              <w:rPr>
                <w:b/>
                <w:color w:val="FFC000"/>
              </w:rPr>
              <w:t>AA</w:t>
            </w:r>
          </w:p>
        </w:tc>
        <w:tc>
          <w:tcPr>
            <w:tcW w:w="1216" w:type="dxa"/>
            <w:tcBorders>
              <w:top w:val="single" w:color="auto" w:sz="4" w:space="0"/>
              <w:left w:val="single" w:color="auto" w:sz="4" w:space="0"/>
              <w:bottom w:val="single" w:color="auto" w:sz="4" w:space="0"/>
              <w:right w:val="single" w:color="auto" w:sz="4" w:space="0"/>
            </w:tcBorders>
          </w:tcPr>
          <w:p>
            <w:pPr>
              <w:rPr>
                <w:b/>
                <w:color w:val="FFC000"/>
              </w:rPr>
            </w:pPr>
            <w:r>
              <w:rPr>
                <w:b/>
                <w:color w:val="FFC000"/>
              </w:rPr>
              <w:t>1</w:t>
            </w:r>
          </w:p>
        </w:tc>
        <w:tc>
          <w:tcPr>
            <w:tcW w:w="1341" w:type="dxa"/>
            <w:tcBorders>
              <w:top w:val="single" w:color="auto" w:sz="4" w:space="0"/>
              <w:left w:val="single" w:color="auto" w:sz="4" w:space="0"/>
              <w:bottom w:val="single" w:color="auto" w:sz="4" w:space="0"/>
              <w:right w:val="single" w:color="auto" w:sz="4" w:space="0"/>
            </w:tcBorders>
          </w:tcPr>
          <w:p>
            <w:pPr>
              <w:rPr>
                <w:b/>
                <w:color w:val="FFC000"/>
              </w:rPr>
            </w:pPr>
            <w:r>
              <w:rPr>
                <w:rFonts w:hint="eastAsia" w:ascii="微软雅黑" w:hAnsi="微软雅黑" w:eastAsia="微软雅黑" w:cs="微软雅黑"/>
                <w:b/>
                <w:color w:val="FFC000"/>
              </w:rPr>
              <w:t>校验</w:t>
            </w:r>
            <w:r>
              <w:rPr>
                <w:rFonts w:hint="eastAsia"/>
                <w:b/>
                <w:color w:val="FFC000"/>
              </w:rPr>
              <w:t>码</w:t>
            </w:r>
          </w:p>
        </w:tc>
        <w:tc>
          <w:tcPr>
            <w:tcW w:w="1216" w:type="dxa"/>
            <w:tcBorders>
              <w:top w:val="single" w:color="auto" w:sz="4" w:space="0"/>
              <w:left w:val="single" w:color="auto" w:sz="4" w:space="0"/>
              <w:bottom w:val="single" w:color="auto" w:sz="4" w:space="0"/>
              <w:right w:val="single" w:color="auto" w:sz="4" w:space="0"/>
            </w:tcBorders>
          </w:tcPr>
          <w:p>
            <w:pPr>
              <w:rPr>
                <w:b/>
                <w:color w:val="FFC000"/>
              </w:rPr>
            </w:pPr>
            <w:r>
              <w:rPr>
                <w:rFonts w:hint="eastAsia" w:ascii="微软雅黑" w:hAnsi="微软雅黑" w:eastAsia="微软雅黑" w:cs="微软雅黑"/>
                <w:b/>
                <w:color w:val="FFC000"/>
              </w:rPr>
              <w:t>参考校验码</w:t>
            </w:r>
            <w:r>
              <w:rPr>
                <w:b/>
                <w:color w:val="FFC000"/>
              </w:rPr>
              <w:t>1</w:t>
            </w:r>
          </w:p>
        </w:tc>
        <w:tc>
          <w:tcPr>
            <w:tcW w:w="2673" w:type="dxa"/>
            <w:tcBorders>
              <w:top w:val="single" w:color="auto" w:sz="4" w:space="0"/>
              <w:left w:val="single" w:color="auto" w:sz="4" w:space="0"/>
              <w:bottom w:val="single" w:color="auto" w:sz="4" w:space="0"/>
              <w:right w:val="single" w:color="auto" w:sz="4" w:space="0"/>
            </w:tcBorders>
          </w:tcPr>
          <w:p>
            <w:pPr>
              <w:rPr>
                <w:b/>
                <w:color w:val="FFC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auto" w:sz="4" w:space="0"/>
              <w:left w:val="single" w:color="auto" w:sz="4" w:space="0"/>
              <w:bottom w:val="single" w:color="auto" w:sz="4" w:space="0"/>
              <w:right w:val="single" w:color="auto" w:sz="4" w:space="0"/>
            </w:tcBorders>
          </w:tcPr>
          <w:p>
            <w:pPr>
              <w:rPr>
                <w:b/>
              </w:rPr>
            </w:pPr>
            <w:r>
              <w:rPr>
                <w:b/>
              </w:rPr>
              <w:t>9</w:t>
            </w:r>
          </w:p>
        </w:tc>
        <w:tc>
          <w:tcPr>
            <w:tcW w:w="1217" w:type="dxa"/>
            <w:tcBorders>
              <w:top w:val="single" w:color="auto" w:sz="4" w:space="0"/>
              <w:left w:val="single" w:color="auto" w:sz="4" w:space="0"/>
              <w:bottom w:val="single" w:color="auto" w:sz="4" w:space="0"/>
              <w:right w:val="single" w:color="auto" w:sz="4" w:space="0"/>
            </w:tcBorders>
          </w:tcPr>
          <w:p>
            <w:pPr>
              <w:rPr>
                <w:b/>
                <w:color w:val="FFC000"/>
              </w:rPr>
            </w:pPr>
            <w:r>
              <w:rPr>
                <w:b/>
              </w:rPr>
              <w:t>F1 EE</w:t>
            </w:r>
          </w:p>
        </w:tc>
        <w:tc>
          <w:tcPr>
            <w:tcW w:w="1216" w:type="dxa"/>
            <w:tcBorders>
              <w:top w:val="single" w:color="auto" w:sz="4" w:space="0"/>
              <w:left w:val="single" w:color="auto" w:sz="4" w:space="0"/>
              <w:bottom w:val="single" w:color="auto" w:sz="4" w:space="0"/>
              <w:right w:val="single" w:color="auto" w:sz="4" w:space="0"/>
            </w:tcBorders>
          </w:tcPr>
          <w:p>
            <w:pPr>
              <w:rPr>
                <w:b/>
              </w:rPr>
            </w:pPr>
            <w:r>
              <w:rPr>
                <w:b/>
              </w:rPr>
              <w:t>2</w:t>
            </w:r>
          </w:p>
        </w:tc>
        <w:tc>
          <w:tcPr>
            <w:tcW w:w="1341" w:type="dxa"/>
            <w:tcBorders>
              <w:top w:val="single" w:color="auto" w:sz="4" w:space="0"/>
              <w:left w:val="single" w:color="auto" w:sz="4" w:space="0"/>
              <w:bottom w:val="single" w:color="auto" w:sz="4" w:space="0"/>
              <w:right w:val="single" w:color="auto" w:sz="4" w:space="0"/>
            </w:tcBorders>
          </w:tcPr>
          <w:p>
            <w:pPr>
              <w:rPr>
                <w:b/>
              </w:rPr>
            </w:pPr>
            <w:r>
              <w:rPr>
                <w:rFonts w:hint="eastAsia" w:ascii="微软雅黑" w:hAnsi="微软雅黑" w:eastAsia="微软雅黑" w:cs="微软雅黑"/>
                <w:b/>
              </w:rPr>
              <w:t>报文</w:t>
            </w:r>
            <w:r>
              <w:rPr>
                <w:rFonts w:hint="eastAsia"/>
                <w:b/>
              </w:rPr>
              <w:t>尾</w:t>
            </w:r>
          </w:p>
        </w:tc>
        <w:tc>
          <w:tcPr>
            <w:tcW w:w="1216" w:type="dxa"/>
            <w:tcBorders>
              <w:top w:val="single" w:color="auto" w:sz="4" w:space="0"/>
              <w:left w:val="single" w:color="auto" w:sz="4" w:space="0"/>
              <w:bottom w:val="single" w:color="auto" w:sz="4" w:space="0"/>
              <w:right w:val="single" w:color="auto" w:sz="4" w:space="0"/>
            </w:tcBorders>
          </w:tcPr>
          <w:p>
            <w:pPr>
              <w:rPr>
                <w:b/>
              </w:rPr>
            </w:pPr>
          </w:p>
        </w:tc>
        <w:tc>
          <w:tcPr>
            <w:tcW w:w="2673" w:type="dxa"/>
            <w:tcBorders>
              <w:top w:val="single" w:color="auto" w:sz="4" w:space="0"/>
              <w:left w:val="single" w:color="auto" w:sz="4" w:space="0"/>
              <w:bottom w:val="single" w:color="auto" w:sz="4" w:space="0"/>
              <w:right w:val="single" w:color="auto" w:sz="4" w:space="0"/>
            </w:tcBorders>
          </w:tcPr>
          <w:p>
            <w:pPr>
              <w:rPr>
                <w:b/>
              </w:rPr>
            </w:pPr>
          </w:p>
        </w:tc>
      </w:tr>
    </w:tbl>
    <w:p>
      <w:pPr>
        <w:rPr>
          <w:rFonts w:asciiTheme="minorHAnsi" w:hAnsiTheme="minorHAnsi" w:eastAsiaTheme="minorEastAsia" w:cstheme="minorBidi"/>
          <w:b/>
          <w:szCs w:val="22"/>
        </w:rPr>
      </w:pPr>
      <w:r>
        <w:rPr>
          <w:rFonts w:hint="eastAsia"/>
          <w:b/>
        </w:rPr>
        <w:t>图表（</w:t>
      </w:r>
      <w:r>
        <w:rPr>
          <w:b/>
        </w:rPr>
        <w:t>1</w:t>
      </w:r>
      <w:r>
        <w:rPr>
          <w:rFonts w:hint="eastAsia"/>
          <w:b/>
        </w:rPr>
        <w:t>）</w:t>
      </w:r>
    </w:p>
    <w:p>
      <w:r>
        <w:rPr>
          <w:rFonts w:hint="eastAsia"/>
          <w:b/>
          <w:sz w:val="24"/>
        </w:rPr>
        <w:t>校验码校验规则</w:t>
      </w:r>
    </w:p>
    <w:p>
      <w:pPr>
        <w:spacing w:line="360" w:lineRule="auto"/>
        <w:ind w:firstLine="420"/>
        <w:rPr>
          <w:b/>
        </w:rPr>
      </w:pPr>
      <w:r>
        <w:rPr>
          <w:rFonts w:hint="eastAsia"/>
          <w:b/>
        </w:rPr>
        <w:t>答：根据图表（</w:t>
      </w:r>
      <w:r>
        <w:rPr>
          <w:b/>
        </w:rPr>
        <w:t>1</w:t>
      </w:r>
      <w:r>
        <w:rPr>
          <w:rFonts w:hint="eastAsia"/>
          <w:b/>
        </w:rPr>
        <w:t>）从序号</w:t>
      </w:r>
      <w:r>
        <w:rPr>
          <w:b/>
        </w:rPr>
        <w:t>3~7</w:t>
      </w:r>
      <w:r>
        <w:rPr>
          <w:rFonts w:hint="eastAsia"/>
          <w:b/>
        </w:rPr>
        <w:t>开始（</w:t>
      </w:r>
      <w:r>
        <w:rPr>
          <w:b/>
          <w:color w:val="7030A0"/>
        </w:rPr>
        <w:t>00</w:t>
      </w:r>
      <w:r>
        <w:rPr>
          <w:b/>
          <w:color w:val="002060"/>
        </w:rPr>
        <w:t xml:space="preserve">B2 </w:t>
      </w:r>
      <w:r>
        <w:rPr>
          <w:b/>
          <w:color w:val="0070C0"/>
        </w:rPr>
        <w:t xml:space="preserve">00 00 00 </w:t>
      </w:r>
      <w:r>
        <w:rPr>
          <w:b/>
          <w:color w:val="00B050"/>
        </w:rPr>
        <w:t>00 04 59</w:t>
      </w:r>
      <w:r>
        <w:rPr>
          <w:rFonts w:hint="eastAsia"/>
          <w:b/>
        </w:rPr>
        <w:t>）进行格西</w:t>
      </w:r>
      <w:r>
        <w:rPr>
          <w:b/>
        </w:rPr>
        <w:t>CRC</w:t>
      </w:r>
      <w:r>
        <w:rPr>
          <w:rFonts w:hint="eastAsia"/>
          <w:b/>
        </w:rPr>
        <w:t>计算器生成相应的校验码，与序号</w:t>
      </w:r>
      <w:r>
        <w:rPr>
          <w:b/>
        </w:rPr>
        <w:t>8</w:t>
      </w:r>
      <w:r>
        <w:rPr>
          <w:rFonts w:hint="eastAsia"/>
          <w:b/>
        </w:rPr>
        <w:t>做对比，如果一致则数据成功，反之不成功。</w:t>
      </w:r>
    </w:p>
    <w:p>
      <w:pPr>
        <w:spacing w:line="360" w:lineRule="auto"/>
        <w:ind w:firstLine="420"/>
      </w:pPr>
      <w:r>
        <w:rPr>
          <w:rFonts w:hint="eastAsia"/>
        </w:rPr>
        <w:t>解析流程如下所示：</w:t>
      </w:r>
    </w:p>
    <w:p>
      <w:pPr>
        <w:spacing w:line="360" w:lineRule="auto"/>
        <w:rPr>
          <w:rFonts w:ascii="宋体" w:hAnsi="宋体"/>
          <w:szCs w:val="21"/>
        </w:rPr>
      </w:pPr>
      <w:r>
        <w:rPr>
          <w:rFonts w:ascii="宋体" w:hAnsi="宋体"/>
          <w:szCs w:val="21"/>
        </w:rPr>
        <w:drawing>
          <wp:inline distT="0" distB="0" distL="0" distR="0">
            <wp:extent cx="5939790" cy="6543040"/>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6543040"/>
                    </a:xfrm>
                    <a:prstGeom prst="rect">
                      <a:avLst/>
                    </a:prstGeom>
                  </pic:spPr>
                </pic:pic>
              </a:graphicData>
            </a:graphic>
          </wp:inline>
        </w:drawing>
      </w:r>
    </w:p>
    <w:p>
      <w:pPr>
        <w:spacing w:line="360" w:lineRule="auto"/>
        <w:jc w:val="center"/>
        <w:rPr>
          <w:rFonts w:ascii="宋体" w:hAnsi="宋体"/>
          <w:szCs w:val="21"/>
        </w:rPr>
      </w:pPr>
    </w:p>
    <w:p>
      <w:pPr>
        <w:spacing w:line="360" w:lineRule="auto"/>
        <w:jc w:val="center"/>
        <w:rPr>
          <w:rFonts w:ascii="宋体" w:hAnsi="宋体"/>
          <w:szCs w:val="21"/>
        </w:rPr>
      </w:pPr>
      <w:r>
        <w:rPr>
          <w:rFonts w:hint="eastAsia" w:ascii="宋体" w:hAnsi="宋体"/>
          <w:szCs w:val="21"/>
        </w:rPr>
        <w:t>图3.3.1中心软件下发的设置命令</w:t>
      </w:r>
    </w:p>
    <w:p>
      <w:pPr>
        <w:pStyle w:val="3"/>
        <w:keepLines w:val="0"/>
        <w:numPr>
          <w:ilvl w:val="1"/>
          <w:numId w:val="3"/>
        </w:numPr>
        <w:spacing w:after="60" w:line="240" w:lineRule="auto"/>
        <w:ind w:left="0" w:firstLine="0"/>
        <w:jc w:val="left"/>
        <w:rPr>
          <w:rFonts w:ascii="宋体" w:hAnsi="宋体"/>
          <w:sz w:val="28"/>
          <w:szCs w:val="28"/>
        </w:rPr>
      </w:pPr>
      <w:bookmarkStart w:id="28" w:name="_Toc473745988"/>
      <w:r>
        <w:rPr>
          <w:rFonts w:hint="eastAsia"/>
          <w:sz w:val="28"/>
          <w:szCs w:val="28"/>
        </w:rPr>
        <w:t>节点返回给中心软件的命令解析流程</w:t>
      </w:r>
      <w:bookmarkEnd w:id="28"/>
    </w:p>
    <w:p>
      <w:pPr>
        <w:rPr>
          <w:rFonts w:eastAsiaTheme="minorEastAsia"/>
          <w:b/>
          <w:szCs w:val="22"/>
        </w:rPr>
      </w:pPr>
      <w:r>
        <w:rPr>
          <w:rFonts w:hint="eastAsia"/>
          <w:b/>
          <w:color w:val="7E7E7E" w:themeColor="text1" w:themeTint="80"/>
        </w:rPr>
        <w:t>示例：</w:t>
      </w:r>
      <w:r>
        <w:rPr>
          <w:b/>
          <w:color w:val="7E7E7E" w:themeColor="text1" w:themeTint="80"/>
        </w:rPr>
        <w:t>02</w:t>
      </w:r>
      <w:r>
        <w:rPr>
          <w:b/>
          <w:color w:val="C00000"/>
        </w:rPr>
        <w:t>00 00</w:t>
      </w:r>
      <w:r>
        <w:rPr>
          <w:b/>
          <w:color w:val="7030A0"/>
        </w:rPr>
        <w:t>00</w:t>
      </w:r>
      <w:r>
        <w:rPr>
          <w:b/>
          <w:color w:val="002060"/>
        </w:rPr>
        <w:t xml:space="preserve">00 </w:t>
      </w:r>
      <w:r>
        <w:rPr>
          <w:b/>
          <w:color w:val="0070C0"/>
        </w:rPr>
        <w:t>00 00 00</w:t>
      </w:r>
      <w:r>
        <w:rPr>
          <w:b/>
          <w:color w:val="FFC000"/>
        </w:rPr>
        <w:t>AA</w:t>
      </w:r>
      <w:r>
        <w:rPr>
          <w:b/>
        </w:rPr>
        <w:t xml:space="preserve"> 03</w:t>
      </w:r>
    </w:p>
    <w:tbl>
      <w:tblPr>
        <w:tblStyle w:val="29"/>
        <w:tblW w:w="88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7"/>
        <w:gridCol w:w="1217"/>
        <w:gridCol w:w="1216"/>
        <w:gridCol w:w="1341"/>
        <w:gridCol w:w="1216"/>
        <w:gridCol w:w="2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auto" w:sz="4" w:space="0"/>
              <w:left w:val="single" w:color="auto" w:sz="4" w:space="0"/>
              <w:bottom w:val="single" w:color="auto" w:sz="4" w:space="0"/>
              <w:right w:val="single" w:color="auto" w:sz="4" w:space="0"/>
            </w:tcBorders>
            <w:shd w:val="clear" w:color="auto" w:fill="BEBEBE" w:themeFill="background1" w:themeFillShade="BF"/>
          </w:tcPr>
          <w:p>
            <w:pPr>
              <w:rPr>
                <w:b/>
              </w:rPr>
            </w:pPr>
            <w:r>
              <w:rPr>
                <w:rFonts w:hint="eastAsia" w:ascii="宋体" w:hAnsi="宋体" w:cs="宋体"/>
                <w:b/>
              </w:rPr>
              <w:t>序</w:t>
            </w:r>
            <w:r>
              <w:rPr>
                <w:rFonts w:hint="eastAsia"/>
                <w:b/>
              </w:rPr>
              <w:t>号</w:t>
            </w:r>
          </w:p>
        </w:tc>
        <w:tc>
          <w:tcPr>
            <w:tcW w:w="1217" w:type="dxa"/>
            <w:tcBorders>
              <w:top w:val="single" w:color="auto" w:sz="4" w:space="0"/>
              <w:left w:val="single" w:color="auto" w:sz="4" w:space="0"/>
              <w:bottom w:val="single" w:color="auto" w:sz="4" w:space="0"/>
              <w:right w:val="single" w:color="auto" w:sz="4" w:space="0"/>
            </w:tcBorders>
            <w:shd w:val="clear" w:color="auto" w:fill="BEBEBE" w:themeFill="background1" w:themeFillShade="BF"/>
          </w:tcPr>
          <w:p>
            <w:pPr>
              <w:rPr>
                <w:b/>
              </w:rPr>
            </w:pPr>
            <w:r>
              <w:rPr>
                <w:rFonts w:hint="eastAsia" w:ascii="微软雅黑" w:hAnsi="微软雅黑" w:eastAsia="微软雅黑" w:cs="微软雅黑"/>
                <w:b/>
              </w:rPr>
              <w:t>字</w:t>
            </w:r>
            <w:r>
              <w:rPr>
                <w:rFonts w:hint="eastAsia"/>
                <w:b/>
              </w:rPr>
              <w:t>节</w:t>
            </w:r>
          </w:p>
        </w:tc>
        <w:tc>
          <w:tcPr>
            <w:tcW w:w="1216" w:type="dxa"/>
            <w:tcBorders>
              <w:top w:val="single" w:color="auto" w:sz="4" w:space="0"/>
              <w:left w:val="single" w:color="auto" w:sz="4" w:space="0"/>
              <w:bottom w:val="single" w:color="auto" w:sz="4" w:space="0"/>
              <w:right w:val="single" w:color="auto" w:sz="4" w:space="0"/>
            </w:tcBorders>
            <w:shd w:val="clear" w:color="auto" w:fill="BEBEBE" w:themeFill="background1" w:themeFillShade="BF"/>
          </w:tcPr>
          <w:p>
            <w:pPr>
              <w:rPr>
                <w:b/>
              </w:rPr>
            </w:pPr>
            <w:r>
              <w:rPr>
                <w:rFonts w:hint="eastAsia" w:ascii="微软雅黑" w:hAnsi="微软雅黑" w:eastAsia="微软雅黑" w:cs="微软雅黑"/>
                <w:b/>
              </w:rPr>
              <w:t>字节长</w:t>
            </w:r>
            <w:r>
              <w:rPr>
                <w:rFonts w:hint="eastAsia"/>
                <w:b/>
              </w:rPr>
              <w:t>度</w:t>
            </w:r>
          </w:p>
        </w:tc>
        <w:tc>
          <w:tcPr>
            <w:tcW w:w="1341" w:type="dxa"/>
            <w:tcBorders>
              <w:top w:val="single" w:color="auto" w:sz="4" w:space="0"/>
              <w:left w:val="single" w:color="auto" w:sz="4" w:space="0"/>
              <w:bottom w:val="single" w:color="auto" w:sz="4" w:space="0"/>
              <w:right w:val="single" w:color="auto" w:sz="4" w:space="0"/>
            </w:tcBorders>
            <w:shd w:val="clear" w:color="auto" w:fill="BEBEBE" w:themeFill="background1" w:themeFillShade="BF"/>
          </w:tcPr>
          <w:p>
            <w:pPr>
              <w:rPr>
                <w:b/>
              </w:rPr>
            </w:pPr>
            <w:r>
              <w:rPr>
                <w:rFonts w:hint="eastAsia" w:ascii="微软雅黑" w:hAnsi="微软雅黑" w:eastAsia="微软雅黑" w:cs="微软雅黑"/>
                <w:b/>
              </w:rPr>
              <w:t>字节含</w:t>
            </w:r>
            <w:r>
              <w:rPr>
                <w:rFonts w:hint="eastAsia"/>
                <w:b/>
              </w:rPr>
              <w:t>义</w:t>
            </w:r>
          </w:p>
        </w:tc>
        <w:tc>
          <w:tcPr>
            <w:tcW w:w="1216" w:type="dxa"/>
            <w:tcBorders>
              <w:top w:val="single" w:color="auto" w:sz="4" w:space="0"/>
              <w:left w:val="single" w:color="auto" w:sz="4" w:space="0"/>
              <w:bottom w:val="single" w:color="auto" w:sz="4" w:space="0"/>
              <w:right w:val="single" w:color="auto" w:sz="4" w:space="0"/>
            </w:tcBorders>
            <w:shd w:val="clear" w:color="auto" w:fill="BEBEBE" w:themeFill="background1" w:themeFillShade="BF"/>
          </w:tcPr>
          <w:p>
            <w:pPr>
              <w:rPr>
                <w:b/>
              </w:rPr>
            </w:pPr>
            <w:r>
              <w:rPr>
                <w:rFonts w:hint="eastAsia" w:ascii="微软雅黑" w:hAnsi="微软雅黑" w:eastAsia="微软雅黑" w:cs="微软雅黑"/>
                <w:b/>
              </w:rPr>
              <w:t>计算公</w:t>
            </w:r>
            <w:r>
              <w:rPr>
                <w:rFonts w:hint="eastAsia"/>
                <w:b/>
              </w:rPr>
              <w:t>式</w:t>
            </w:r>
          </w:p>
        </w:tc>
        <w:tc>
          <w:tcPr>
            <w:tcW w:w="2673" w:type="dxa"/>
            <w:tcBorders>
              <w:top w:val="single" w:color="auto" w:sz="4" w:space="0"/>
              <w:left w:val="single" w:color="auto" w:sz="4" w:space="0"/>
              <w:bottom w:val="single" w:color="auto" w:sz="4" w:space="0"/>
              <w:right w:val="single" w:color="auto" w:sz="4" w:space="0"/>
            </w:tcBorders>
            <w:shd w:val="clear" w:color="auto" w:fill="BEBEBE" w:themeFill="background1" w:themeFillShade="BF"/>
          </w:tcPr>
          <w:p>
            <w:pPr>
              <w:rPr>
                <w:b/>
              </w:rPr>
            </w:pPr>
            <w:r>
              <w:rPr>
                <w:rFonts w:hint="eastAsia" w:ascii="微软雅黑" w:hAnsi="微软雅黑" w:eastAsia="微软雅黑" w:cs="微软雅黑"/>
                <w:b/>
              </w:rPr>
              <w:t>码</w:t>
            </w:r>
            <w:r>
              <w:rPr>
                <w:rFonts w:hint="eastAsia"/>
                <w:b/>
              </w:rPr>
              <w:t>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auto" w:sz="4" w:space="0"/>
              <w:left w:val="single" w:color="auto" w:sz="4" w:space="0"/>
              <w:bottom w:val="single" w:color="auto" w:sz="4" w:space="0"/>
              <w:right w:val="single" w:color="auto" w:sz="4" w:space="0"/>
            </w:tcBorders>
          </w:tcPr>
          <w:p>
            <w:pPr>
              <w:rPr>
                <w:b/>
                <w:color w:val="7E7E7E" w:themeColor="text1" w:themeTint="80"/>
              </w:rPr>
            </w:pPr>
            <w:r>
              <w:rPr>
                <w:b/>
                <w:color w:val="7E7E7E" w:themeColor="text1" w:themeTint="80"/>
              </w:rPr>
              <w:t>1</w:t>
            </w:r>
          </w:p>
        </w:tc>
        <w:tc>
          <w:tcPr>
            <w:tcW w:w="1217" w:type="dxa"/>
            <w:tcBorders>
              <w:top w:val="single" w:color="auto" w:sz="4" w:space="0"/>
              <w:left w:val="single" w:color="auto" w:sz="4" w:space="0"/>
              <w:bottom w:val="single" w:color="auto" w:sz="4" w:space="0"/>
              <w:right w:val="single" w:color="auto" w:sz="4" w:space="0"/>
            </w:tcBorders>
          </w:tcPr>
          <w:p>
            <w:pPr>
              <w:rPr>
                <w:b/>
                <w:color w:val="7E7E7E" w:themeColor="text1" w:themeTint="80"/>
              </w:rPr>
            </w:pPr>
            <w:r>
              <w:rPr>
                <w:b/>
                <w:color w:val="7E7E7E" w:themeColor="text1" w:themeTint="80"/>
              </w:rPr>
              <w:t>02</w:t>
            </w:r>
          </w:p>
        </w:tc>
        <w:tc>
          <w:tcPr>
            <w:tcW w:w="1216" w:type="dxa"/>
            <w:tcBorders>
              <w:top w:val="single" w:color="auto" w:sz="4" w:space="0"/>
              <w:left w:val="single" w:color="auto" w:sz="4" w:space="0"/>
              <w:bottom w:val="single" w:color="auto" w:sz="4" w:space="0"/>
              <w:right w:val="single" w:color="auto" w:sz="4" w:space="0"/>
            </w:tcBorders>
          </w:tcPr>
          <w:p>
            <w:pPr>
              <w:rPr>
                <w:b/>
                <w:color w:val="7E7E7E" w:themeColor="text1" w:themeTint="80"/>
              </w:rPr>
            </w:pPr>
            <w:r>
              <w:rPr>
                <w:b/>
                <w:color w:val="7E7E7E" w:themeColor="text1" w:themeTint="80"/>
              </w:rPr>
              <w:t>1</w:t>
            </w:r>
          </w:p>
        </w:tc>
        <w:tc>
          <w:tcPr>
            <w:tcW w:w="1341" w:type="dxa"/>
            <w:tcBorders>
              <w:top w:val="single" w:color="auto" w:sz="4" w:space="0"/>
              <w:left w:val="single" w:color="auto" w:sz="4" w:space="0"/>
              <w:bottom w:val="single" w:color="auto" w:sz="4" w:space="0"/>
              <w:right w:val="single" w:color="auto" w:sz="4" w:space="0"/>
            </w:tcBorders>
          </w:tcPr>
          <w:p>
            <w:pPr>
              <w:rPr>
                <w:b/>
                <w:color w:val="7E7E7E" w:themeColor="text1" w:themeTint="80"/>
              </w:rPr>
            </w:pPr>
            <w:r>
              <w:rPr>
                <w:rFonts w:hint="eastAsia" w:ascii="微软雅黑" w:hAnsi="微软雅黑" w:eastAsia="微软雅黑" w:cs="微软雅黑"/>
                <w:b/>
                <w:color w:val="7E7E7E" w:themeColor="text1" w:themeTint="80"/>
              </w:rPr>
              <w:t>报文</w:t>
            </w:r>
            <w:r>
              <w:rPr>
                <w:rFonts w:hint="eastAsia"/>
                <w:b/>
                <w:color w:val="7E7E7E" w:themeColor="text1" w:themeTint="80"/>
              </w:rPr>
              <w:t>头</w:t>
            </w:r>
          </w:p>
        </w:tc>
        <w:tc>
          <w:tcPr>
            <w:tcW w:w="1216" w:type="dxa"/>
            <w:tcBorders>
              <w:top w:val="single" w:color="auto" w:sz="4" w:space="0"/>
              <w:left w:val="single" w:color="auto" w:sz="4" w:space="0"/>
              <w:bottom w:val="single" w:color="auto" w:sz="4" w:space="0"/>
              <w:right w:val="single" w:color="auto" w:sz="4" w:space="0"/>
            </w:tcBorders>
          </w:tcPr>
          <w:p>
            <w:pPr>
              <w:rPr>
                <w:b/>
                <w:color w:val="7E7E7E" w:themeColor="text1" w:themeTint="80"/>
              </w:rPr>
            </w:pPr>
          </w:p>
        </w:tc>
        <w:tc>
          <w:tcPr>
            <w:tcW w:w="2673" w:type="dxa"/>
            <w:tcBorders>
              <w:top w:val="single" w:color="auto" w:sz="4" w:space="0"/>
              <w:left w:val="single" w:color="auto" w:sz="4" w:space="0"/>
              <w:bottom w:val="single" w:color="auto" w:sz="4" w:space="0"/>
              <w:right w:val="single" w:color="auto" w:sz="4" w:space="0"/>
            </w:tcBorders>
          </w:tcPr>
          <w:p>
            <w:pPr>
              <w:rPr>
                <w:b/>
                <w:color w:val="7E7E7E" w:themeColor="text1" w:themeTint="8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auto" w:sz="4" w:space="0"/>
              <w:left w:val="single" w:color="auto" w:sz="4" w:space="0"/>
              <w:bottom w:val="single" w:color="auto" w:sz="4" w:space="0"/>
              <w:right w:val="single" w:color="auto" w:sz="4" w:space="0"/>
            </w:tcBorders>
          </w:tcPr>
          <w:p>
            <w:pPr>
              <w:rPr>
                <w:b/>
                <w:color w:val="C00000"/>
              </w:rPr>
            </w:pPr>
            <w:r>
              <w:rPr>
                <w:b/>
                <w:color w:val="C00000"/>
              </w:rPr>
              <w:t>2</w:t>
            </w:r>
          </w:p>
        </w:tc>
        <w:tc>
          <w:tcPr>
            <w:tcW w:w="1217" w:type="dxa"/>
            <w:tcBorders>
              <w:top w:val="single" w:color="auto" w:sz="4" w:space="0"/>
              <w:left w:val="single" w:color="auto" w:sz="4" w:space="0"/>
              <w:bottom w:val="single" w:color="auto" w:sz="4" w:space="0"/>
              <w:right w:val="single" w:color="auto" w:sz="4" w:space="0"/>
            </w:tcBorders>
          </w:tcPr>
          <w:p>
            <w:pPr>
              <w:rPr>
                <w:b/>
                <w:color w:val="C00000"/>
              </w:rPr>
            </w:pPr>
            <w:r>
              <w:rPr>
                <w:b/>
                <w:color w:val="C00000"/>
              </w:rPr>
              <w:t>00 00</w:t>
            </w:r>
          </w:p>
        </w:tc>
        <w:tc>
          <w:tcPr>
            <w:tcW w:w="1216" w:type="dxa"/>
            <w:tcBorders>
              <w:top w:val="single" w:color="auto" w:sz="4" w:space="0"/>
              <w:left w:val="single" w:color="auto" w:sz="4" w:space="0"/>
              <w:bottom w:val="single" w:color="auto" w:sz="4" w:space="0"/>
              <w:right w:val="single" w:color="auto" w:sz="4" w:space="0"/>
            </w:tcBorders>
          </w:tcPr>
          <w:p>
            <w:pPr>
              <w:rPr>
                <w:b/>
                <w:color w:val="C00000"/>
              </w:rPr>
            </w:pPr>
            <w:r>
              <w:rPr>
                <w:b/>
                <w:color w:val="C00000"/>
              </w:rPr>
              <w:t>2</w:t>
            </w:r>
          </w:p>
        </w:tc>
        <w:tc>
          <w:tcPr>
            <w:tcW w:w="1341" w:type="dxa"/>
            <w:tcBorders>
              <w:top w:val="single" w:color="auto" w:sz="4" w:space="0"/>
              <w:left w:val="single" w:color="auto" w:sz="4" w:space="0"/>
              <w:bottom w:val="single" w:color="auto" w:sz="4" w:space="0"/>
              <w:right w:val="single" w:color="auto" w:sz="4" w:space="0"/>
            </w:tcBorders>
          </w:tcPr>
          <w:p>
            <w:pPr>
              <w:rPr>
                <w:b/>
                <w:color w:val="C00000"/>
              </w:rPr>
            </w:pPr>
            <w:r>
              <w:rPr>
                <w:rFonts w:hint="eastAsia" w:ascii="微软雅黑" w:hAnsi="微软雅黑" w:eastAsia="微软雅黑" w:cs="微软雅黑"/>
                <w:b/>
                <w:color w:val="C00000"/>
              </w:rPr>
              <w:t>节点编</w:t>
            </w:r>
            <w:r>
              <w:rPr>
                <w:rFonts w:hint="eastAsia"/>
                <w:b/>
                <w:color w:val="C00000"/>
              </w:rPr>
              <w:t>号</w:t>
            </w:r>
          </w:p>
        </w:tc>
        <w:tc>
          <w:tcPr>
            <w:tcW w:w="1216" w:type="dxa"/>
            <w:tcBorders>
              <w:top w:val="single" w:color="auto" w:sz="4" w:space="0"/>
              <w:left w:val="single" w:color="auto" w:sz="4" w:space="0"/>
              <w:bottom w:val="single" w:color="auto" w:sz="4" w:space="0"/>
              <w:right w:val="single" w:color="auto" w:sz="4" w:space="0"/>
            </w:tcBorders>
          </w:tcPr>
          <w:p>
            <w:pPr>
              <w:rPr>
                <w:b/>
                <w:color w:val="C00000"/>
              </w:rPr>
            </w:pPr>
          </w:p>
        </w:tc>
        <w:tc>
          <w:tcPr>
            <w:tcW w:w="2673" w:type="dxa"/>
            <w:tcBorders>
              <w:top w:val="single" w:color="auto" w:sz="4" w:space="0"/>
              <w:left w:val="single" w:color="auto" w:sz="4" w:space="0"/>
              <w:bottom w:val="single" w:color="auto" w:sz="4" w:space="0"/>
              <w:right w:val="single" w:color="auto" w:sz="4" w:space="0"/>
            </w:tcBorders>
          </w:tcPr>
          <w:p>
            <w:pPr>
              <w:rPr>
                <w:b/>
                <w:color w:val="C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auto" w:sz="4" w:space="0"/>
              <w:left w:val="single" w:color="auto" w:sz="4" w:space="0"/>
              <w:bottom w:val="single" w:color="auto" w:sz="4" w:space="0"/>
              <w:right w:val="single" w:color="auto" w:sz="4" w:space="0"/>
            </w:tcBorders>
          </w:tcPr>
          <w:p>
            <w:pPr>
              <w:rPr>
                <w:b/>
                <w:color w:val="7030A0"/>
              </w:rPr>
            </w:pPr>
            <w:r>
              <w:rPr>
                <w:b/>
                <w:color w:val="7030A0"/>
              </w:rPr>
              <w:t>3</w:t>
            </w:r>
          </w:p>
        </w:tc>
        <w:tc>
          <w:tcPr>
            <w:tcW w:w="1217" w:type="dxa"/>
            <w:tcBorders>
              <w:top w:val="single" w:color="auto" w:sz="4" w:space="0"/>
              <w:left w:val="single" w:color="auto" w:sz="4" w:space="0"/>
              <w:bottom w:val="single" w:color="auto" w:sz="4" w:space="0"/>
              <w:right w:val="single" w:color="auto" w:sz="4" w:space="0"/>
            </w:tcBorders>
          </w:tcPr>
          <w:p>
            <w:pPr>
              <w:rPr>
                <w:b/>
                <w:color w:val="7030A0"/>
              </w:rPr>
            </w:pPr>
            <w:r>
              <w:rPr>
                <w:b/>
                <w:color w:val="7030A0"/>
              </w:rPr>
              <w:t>00</w:t>
            </w:r>
          </w:p>
        </w:tc>
        <w:tc>
          <w:tcPr>
            <w:tcW w:w="1216" w:type="dxa"/>
            <w:tcBorders>
              <w:top w:val="single" w:color="auto" w:sz="4" w:space="0"/>
              <w:left w:val="single" w:color="auto" w:sz="4" w:space="0"/>
              <w:bottom w:val="single" w:color="auto" w:sz="4" w:space="0"/>
              <w:right w:val="single" w:color="auto" w:sz="4" w:space="0"/>
            </w:tcBorders>
          </w:tcPr>
          <w:p>
            <w:pPr>
              <w:rPr>
                <w:b/>
                <w:color w:val="7030A0"/>
              </w:rPr>
            </w:pPr>
            <w:r>
              <w:rPr>
                <w:b/>
                <w:color w:val="7030A0"/>
              </w:rPr>
              <w:t>1</w:t>
            </w:r>
          </w:p>
        </w:tc>
        <w:tc>
          <w:tcPr>
            <w:tcW w:w="1341" w:type="dxa"/>
            <w:tcBorders>
              <w:top w:val="single" w:color="auto" w:sz="4" w:space="0"/>
              <w:left w:val="single" w:color="auto" w:sz="4" w:space="0"/>
              <w:bottom w:val="single" w:color="auto" w:sz="4" w:space="0"/>
              <w:right w:val="single" w:color="auto" w:sz="4" w:space="0"/>
            </w:tcBorders>
          </w:tcPr>
          <w:p>
            <w:pPr>
              <w:rPr>
                <w:b/>
                <w:color w:val="7030A0"/>
              </w:rPr>
            </w:pPr>
            <w:r>
              <w:rPr>
                <w:rFonts w:hint="eastAsia" w:ascii="微软雅黑" w:hAnsi="微软雅黑" w:eastAsia="微软雅黑" w:cs="微软雅黑"/>
                <w:b/>
                <w:color w:val="7030A0"/>
              </w:rPr>
              <w:t>类</w:t>
            </w:r>
            <w:r>
              <w:rPr>
                <w:rFonts w:hint="eastAsia"/>
                <w:b/>
                <w:color w:val="7030A0"/>
              </w:rPr>
              <w:t>型</w:t>
            </w:r>
          </w:p>
        </w:tc>
        <w:tc>
          <w:tcPr>
            <w:tcW w:w="1216" w:type="dxa"/>
            <w:tcBorders>
              <w:top w:val="single" w:color="auto" w:sz="4" w:space="0"/>
              <w:left w:val="single" w:color="auto" w:sz="4" w:space="0"/>
              <w:bottom w:val="single" w:color="auto" w:sz="4" w:space="0"/>
              <w:right w:val="single" w:color="auto" w:sz="4" w:space="0"/>
            </w:tcBorders>
          </w:tcPr>
          <w:p>
            <w:pPr>
              <w:rPr>
                <w:b/>
                <w:color w:val="7030A0"/>
              </w:rPr>
            </w:pPr>
          </w:p>
        </w:tc>
        <w:tc>
          <w:tcPr>
            <w:tcW w:w="2673" w:type="dxa"/>
            <w:tcBorders>
              <w:top w:val="single" w:color="auto" w:sz="4" w:space="0"/>
              <w:left w:val="single" w:color="auto" w:sz="4" w:space="0"/>
              <w:bottom w:val="single" w:color="auto" w:sz="4" w:space="0"/>
              <w:right w:val="single" w:color="auto" w:sz="4" w:space="0"/>
            </w:tcBorders>
          </w:tcPr>
          <w:p>
            <w:pPr>
              <w:rPr>
                <w:b/>
                <w:color w:val="7030A0"/>
              </w:rPr>
            </w:pPr>
            <w:r>
              <w:rPr>
                <w:b/>
                <w:color w:val="7030A0"/>
              </w:rPr>
              <w:t>00</w:t>
            </w:r>
            <w:r>
              <w:rPr>
                <w:rFonts w:hint="eastAsia" w:ascii="微软雅黑" w:hAnsi="微软雅黑" w:eastAsia="微软雅黑" w:cs="微软雅黑"/>
                <w:b/>
                <w:color w:val="7030A0"/>
              </w:rPr>
              <w:t>：无限传感器命令；</w:t>
            </w:r>
            <w:r>
              <w:rPr>
                <w:b/>
                <w:color w:val="7030A0"/>
              </w:rPr>
              <w:t>01~ff</w:t>
            </w:r>
            <w:r>
              <w:rPr>
                <w:rFonts w:hint="eastAsia" w:ascii="微软雅黑" w:hAnsi="微软雅黑" w:eastAsia="微软雅黑" w:cs="微软雅黑"/>
                <w:b/>
                <w:color w:val="7030A0"/>
              </w:rPr>
              <w:t>：井上装置命令（并且表示井上装置编号</w:t>
            </w:r>
            <w:r>
              <w:rPr>
                <w:rFonts w:hint="eastAsia"/>
                <w:b/>
                <w:color w:val="7030A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auto" w:sz="4" w:space="0"/>
              <w:left w:val="single" w:color="auto" w:sz="4" w:space="0"/>
              <w:bottom w:val="single" w:color="auto" w:sz="4" w:space="0"/>
              <w:right w:val="single" w:color="auto" w:sz="4" w:space="0"/>
            </w:tcBorders>
          </w:tcPr>
          <w:p>
            <w:pPr>
              <w:rPr>
                <w:b/>
                <w:color w:val="002060"/>
              </w:rPr>
            </w:pPr>
            <w:r>
              <w:rPr>
                <w:b/>
                <w:color w:val="002060"/>
              </w:rPr>
              <w:t>4</w:t>
            </w:r>
          </w:p>
        </w:tc>
        <w:tc>
          <w:tcPr>
            <w:tcW w:w="1217" w:type="dxa"/>
            <w:tcBorders>
              <w:top w:val="single" w:color="auto" w:sz="4" w:space="0"/>
              <w:left w:val="single" w:color="auto" w:sz="4" w:space="0"/>
              <w:bottom w:val="single" w:color="auto" w:sz="4" w:space="0"/>
              <w:right w:val="single" w:color="auto" w:sz="4" w:space="0"/>
            </w:tcBorders>
          </w:tcPr>
          <w:p>
            <w:pPr>
              <w:rPr>
                <w:b/>
                <w:color w:val="002060"/>
              </w:rPr>
            </w:pPr>
            <w:r>
              <w:rPr>
                <w:b/>
                <w:color w:val="002060"/>
              </w:rPr>
              <w:t>00</w:t>
            </w:r>
          </w:p>
        </w:tc>
        <w:tc>
          <w:tcPr>
            <w:tcW w:w="1216" w:type="dxa"/>
            <w:tcBorders>
              <w:top w:val="single" w:color="auto" w:sz="4" w:space="0"/>
              <w:left w:val="single" w:color="auto" w:sz="4" w:space="0"/>
              <w:bottom w:val="single" w:color="auto" w:sz="4" w:space="0"/>
              <w:right w:val="single" w:color="auto" w:sz="4" w:space="0"/>
            </w:tcBorders>
          </w:tcPr>
          <w:p>
            <w:pPr>
              <w:rPr>
                <w:b/>
                <w:color w:val="002060"/>
              </w:rPr>
            </w:pPr>
            <w:r>
              <w:rPr>
                <w:b/>
                <w:color w:val="002060"/>
              </w:rPr>
              <w:t>1</w:t>
            </w:r>
          </w:p>
        </w:tc>
        <w:tc>
          <w:tcPr>
            <w:tcW w:w="1341" w:type="dxa"/>
            <w:tcBorders>
              <w:top w:val="single" w:color="auto" w:sz="4" w:space="0"/>
              <w:left w:val="single" w:color="auto" w:sz="4" w:space="0"/>
              <w:bottom w:val="single" w:color="auto" w:sz="4" w:space="0"/>
              <w:right w:val="single" w:color="auto" w:sz="4" w:space="0"/>
            </w:tcBorders>
          </w:tcPr>
          <w:p>
            <w:pPr>
              <w:rPr>
                <w:b/>
                <w:color w:val="002060"/>
              </w:rPr>
            </w:pPr>
            <w:r>
              <w:rPr>
                <w:rFonts w:hint="eastAsia" w:ascii="微软雅黑" w:hAnsi="微软雅黑" w:eastAsia="微软雅黑" w:cs="微软雅黑"/>
                <w:b/>
                <w:color w:val="002060"/>
              </w:rPr>
              <w:t>方</w:t>
            </w:r>
            <w:r>
              <w:rPr>
                <w:rFonts w:hint="eastAsia"/>
                <w:b/>
                <w:color w:val="002060"/>
              </w:rPr>
              <w:t>式</w:t>
            </w:r>
          </w:p>
        </w:tc>
        <w:tc>
          <w:tcPr>
            <w:tcW w:w="1216" w:type="dxa"/>
            <w:tcBorders>
              <w:top w:val="single" w:color="auto" w:sz="4" w:space="0"/>
              <w:left w:val="single" w:color="auto" w:sz="4" w:space="0"/>
              <w:bottom w:val="single" w:color="auto" w:sz="4" w:space="0"/>
              <w:right w:val="single" w:color="auto" w:sz="4" w:space="0"/>
            </w:tcBorders>
          </w:tcPr>
          <w:p>
            <w:pPr>
              <w:rPr>
                <w:b/>
                <w:color w:val="002060"/>
              </w:rPr>
            </w:pPr>
          </w:p>
        </w:tc>
        <w:tc>
          <w:tcPr>
            <w:tcW w:w="2673" w:type="dxa"/>
            <w:tcBorders>
              <w:top w:val="single" w:color="auto" w:sz="4" w:space="0"/>
              <w:left w:val="single" w:color="auto" w:sz="4" w:space="0"/>
              <w:bottom w:val="single" w:color="auto" w:sz="4" w:space="0"/>
              <w:right w:val="single" w:color="auto" w:sz="4" w:space="0"/>
            </w:tcBorders>
          </w:tcPr>
          <w:p>
            <w:pPr>
              <w:rPr>
                <w:b/>
                <w:color w:val="002060"/>
              </w:rPr>
            </w:pPr>
            <w:r>
              <w:rPr>
                <w:b/>
                <w:color w:val="002060"/>
              </w:rPr>
              <w:t>A6:</w:t>
            </w:r>
            <w:r>
              <w:rPr>
                <w:rFonts w:hint="eastAsia" w:ascii="微软雅黑" w:hAnsi="微软雅黑" w:eastAsia="微软雅黑" w:cs="微软雅黑"/>
                <w:b/>
                <w:color w:val="002060"/>
              </w:rPr>
              <w:t>设置节点打包个数</w:t>
            </w:r>
            <w:r>
              <w:rPr>
                <w:rFonts w:hint="eastAsia"/>
                <w:b/>
                <w:color w:val="002060"/>
              </w:rPr>
              <w:t>；</w:t>
            </w:r>
          </w:p>
          <w:p>
            <w:pPr>
              <w:rPr>
                <w:b/>
                <w:color w:val="002060"/>
              </w:rPr>
            </w:pPr>
            <w:r>
              <w:rPr>
                <w:b/>
                <w:color w:val="002060"/>
              </w:rPr>
              <w:t>B2:</w:t>
            </w:r>
            <w:r>
              <w:rPr>
                <w:rFonts w:hint="eastAsia" w:ascii="微软雅黑" w:hAnsi="微软雅黑" w:eastAsia="微软雅黑" w:cs="微软雅黑"/>
                <w:b/>
                <w:color w:val="002060"/>
              </w:rPr>
              <w:t>整体设置时间</w:t>
            </w:r>
            <w:r>
              <w:rPr>
                <w:rFonts w:hint="eastAsia"/>
                <w:b/>
                <w:color w:val="002060"/>
              </w:rPr>
              <w:t>；</w:t>
            </w:r>
          </w:p>
          <w:p>
            <w:pPr>
              <w:rPr>
                <w:b/>
                <w:color w:val="002060"/>
              </w:rPr>
            </w:pPr>
            <w:r>
              <w:rPr>
                <w:b/>
                <w:color w:val="002060"/>
              </w:rPr>
              <w:t>c9:</w:t>
            </w:r>
            <w:r>
              <w:rPr>
                <w:rFonts w:hint="eastAsia" w:ascii="微软雅黑" w:hAnsi="微软雅黑" w:eastAsia="微软雅黑" w:cs="微软雅黑"/>
                <w:b/>
                <w:color w:val="002060"/>
              </w:rPr>
              <w:t>单个设置时间</w:t>
            </w:r>
            <w:r>
              <w:rPr>
                <w:rFonts w:hint="eastAsia"/>
                <w:b/>
                <w:color w:val="002060"/>
              </w:rPr>
              <w:t>；</w:t>
            </w:r>
          </w:p>
          <w:p>
            <w:pPr>
              <w:rPr>
                <w:b/>
                <w:color w:val="002060"/>
              </w:rPr>
            </w:pPr>
            <w:r>
              <w:rPr>
                <w:b/>
                <w:color w:val="002060"/>
              </w:rPr>
              <w:t>d1:</w:t>
            </w:r>
            <w:r>
              <w:rPr>
                <w:rFonts w:hint="eastAsia" w:ascii="微软雅黑" w:hAnsi="微软雅黑" w:eastAsia="微软雅黑" w:cs="微软雅黑"/>
                <w:b/>
                <w:color w:val="002060"/>
              </w:rPr>
              <w:t>基站采集电压命令</w:t>
            </w:r>
            <w:r>
              <w:rPr>
                <w:rFonts w:hint="eastAsia"/>
                <w:b/>
                <w:color w:val="002060"/>
              </w:rPr>
              <w:t>；</w:t>
            </w:r>
          </w:p>
          <w:p>
            <w:pPr>
              <w:rPr>
                <w:b/>
                <w:color w:val="002060"/>
              </w:rPr>
            </w:pPr>
            <w:r>
              <w:rPr>
                <w:b/>
                <w:color w:val="002060"/>
              </w:rPr>
              <w:t>01~0x32</w:t>
            </w:r>
            <w:r>
              <w:rPr>
                <w:rFonts w:hint="eastAsia" w:ascii="微软雅黑" w:hAnsi="微软雅黑" w:eastAsia="微软雅黑" w:cs="微软雅黑"/>
                <w:b/>
                <w:color w:val="002060"/>
              </w:rPr>
              <w:t>：设置井上装置下面附带的传感器个数；</w:t>
            </w:r>
            <w:r>
              <w:rPr>
                <w:b/>
                <w:color w:val="002060"/>
              </w:rPr>
              <w:t>OK</w:t>
            </w:r>
          </w:p>
          <w:p>
            <w:pPr>
              <w:rPr>
                <w:b/>
                <w:color w:val="002060"/>
              </w:rPr>
            </w:pPr>
            <w:r>
              <w:rPr>
                <w:b/>
                <w:color w:val="002060"/>
              </w:rPr>
              <w:t>0x7C:</w:t>
            </w:r>
          </w:p>
          <w:p>
            <w:pPr>
              <w:rPr>
                <w:b/>
                <w:color w:val="002060"/>
              </w:rPr>
            </w:pPr>
            <w:r>
              <w:rPr>
                <w:rFonts w:hint="eastAsia" w:ascii="微软雅黑" w:hAnsi="微软雅黑" w:eastAsia="微软雅黑" w:cs="微软雅黑"/>
                <w:b/>
                <w:color w:val="002060"/>
              </w:rPr>
              <w:t>命令为要求井上装置立即采集数据；</w:t>
            </w:r>
            <w:r>
              <w:rPr>
                <w:b/>
                <w:color w:val="002060"/>
              </w:rPr>
              <w:t>OK</w:t>
            </w:r>
          </w:p>
          <w:p>
            <w:pPr>
              <w:rPr>
                <w:b/>
                <w:color w:val="002060"/>
              </w:rPr>
            </w:pPr>
            <w:r>
              <w:rPr>
                <w:b/>
                <w:color w:val="002060"/>
              </w:rPr>
              <w:t>0x8A:</w:t>
            </w:r>
          </w:p>
          <w:p>
            <w:pPr>
              <w:rPr>
                <w:b/>
                <w:color w:val="002060"/>
              </w:rPr>
            </w:pPr>
            <w:r>
              <w:rPr>
                <w:rFonts w:hint="eastAsia" w:ascii="微软雅黑" w:hAnsi="微软雅黑" w:eastAsia="微软雅黑" w:cs="微软雅黑"/>
                <w:b/>
                <w:color w:val="002060"/>
              </w:rPr>
              <w:t>命令为要求井上装置等待时间后采集</w:t>
            </w:r>
            <w:r>
              <w:rPr>
                <w:b/>
                <w:color w:val="002060"/>
              </w:rPr>
              <w:t>OK</w:t>
            </w:r>
          </w:p>
          <w:p>
            <w:pPr>
              <w:rPr>
                <w:b/>
                <w:color w:val="00206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auto" w:sz="4" w:space="0"/>
              <w:left w:val="single" w:color="auto" w:sz="4" w:space="0"/>
              <w:bottom w:val="single" w:color="auto" w:sz="4" w:space="0"/>
              <w:right w:val="single" w:color="auto" w:sz="4" w:space="0"/>
            </w:tcBorders>
          </w:tcPr>
          <w:p>
            <w:pPr>
              <w:rPr>
                <w:b/>
                <w:color w:val="0070C0"/>
              </w:rPr>
            </w:pPr>
            <w:r>
              <w:rPr>
                <w:b/>
                <w:color w:val="0070C0"/>
              </w:rPr>
              <w:t>5</w:t>
            </w:r>
          </w:p>
        </w:tc>
        <w:tc>
          <w:tcPr>
            <w:tcW w:w="1217" w:type="dxa"/>
            <w:tcBorders>
              <w:top w:val="single" w:color="auto" w:sz="4" w:space="0"/>
              <w:left w:val="single" w:color="auto" w:sz="4" w:space="0"/>
              <w:bottom w:val="single" w:color="auto" w:sz="4" w:space="0"/>
              <w:right w:val="single" w:color="auto" w:sz="4" w:space="0"/>
            </w:tcBorders>
          </w:tcPr>
          <w:p>
            <w:pPr>
              <w:rPr>
                <w:b/>
                <w:color w:val="0070C0"/>
              </w:rPr>
            </w:pPr>
            <w:r>
              <w:rPr>
                <w:b/>
                <w:color w:val="0070C0"/>
              </w:rPr>
              <w:t>00 00 00</w:t>
            </w:r>
          </w:p>
        </w:tc>
        <w:tc>
          <w:tcPr>
            <w:tcW w:w="1216" w:type="dxa"/>
            <w:tcBorders>
              <w:top w:val="single" w:color="auto" w:sz="4" w:space="0"/>
              <w:left w:val="single" w:color="auto" w:sz="4" w:space="0"/>
              <w:bottom w:val="single" w:color="auto" w:sz="4" w:space="0"/>
              <w:right w:val="single" w:color="auto" w:sz="4" w:space="0"/>
            </w:tcBorders>
          </w:tcPr>
          <w:p>
            <w:pPr>
              <w:rPr>
                <w:b/>
                <w:color w:val="0070C0"/>
              </w:rPr>
            </w:pPr>
            <w:r>
              <w:rPr>
                <w:b/>
                <w:color w:val="0070C0"/>
              </w:rPr>
              <w:t>3</w:t>
            </w:r>
          </w:p>
        </w:tc>
        <w:tc>
          <w:tcPr>
            <w:tcW w:w="1341" w:type="dxa"/>
            <w:tcBorders>
              <w:top w:val="single" w:color="auto" w:sz="4" w:space="0"/>
              <w:left w:val="single" w:color="auto" w:sz="4" w:space="0"/>
              <w:bottom w:val="single" w:color="auto" w:sz="4" w:space="0"/>
              <w:right w:val="single" w:color="auto" w:sz="4" w:space="0"/>
            </w:tcBorders>
          </w:tcPr>
          <w:p>
            <w:pPr>
              <w:rPr>
                <w:b/>
                <w:color w:val="0070C0"/>
              </w:rPr>
            </w:pPr>
            <w:r>
              <w:rPr>
                <w:rFonts w:hint="eastAsia" w:ascii="微软雅黑" w:hAnsi="微软雅黑" w:eastAsia="微软雅黑" w:cs="微软雅黑"/>
                <w:b/>
                <w:color w:val="0070C0"/>
              </w:rPr>
              <w:t>备</w:t>
            </w:r>
            <w:r>
              <w:rPr>
                <w:rFonts w:hint="eastAsia"/>
                <w:b/>
                <w:color w:val="0070C0"/>
              </w:rPr>
              <w:t>用</w:t>
            </w:r>
          </w:p>
        </w:tc>
        <w:tc>
          <w:tcPr>
            <w:tcW w:w="1216" w:type="dxa"/>
            <w:tcBorders>
              <w:top w:val="single" w:color="auto" w:sz="4" w:space="0"/>
              <w:left w:val="single" w:color="auto" w:sz="4" w:space="0"/>
              <w:bottom w:val="single" w:color="auto" w:sz="4" w:space="0"/>
              <w:right w:val="single" w:color="auto" w:sz="4" w:space="0"/>
            </w:tcBorders>
          </w:tcPr>
          <w:p>
            <w:pPr>
              <w:rPr>
                <w:b/>
                <w:color w:val="0070C0"/>
              </w:rPr>
            </w:pPr>
          </w:p>
        </w:tc>
        <w:tc>
          <w:tcPr>
            <w:tcW w:w="2673" w:type="dxa"/>
            <w:tcBorders>
              <w:top w:val="single" w:color="auto" w:sz="4" w:space="0"/>
              <w:left w:val="single" w:color="auto" w:sz="4" w:space="0"/>
              <w:bottom w:val="single" w:color="auto" w:sz="4" w:space="0"/>
              <w:right w:val="single" w:color="auto" w:sz="4" w:space="0"/>
            </w:tcBorders>
          </w:tcPr>
          <w:p>
            <w:pPr>
              <w:rPr>
                <w:b/>
                <w:color w:val="0070C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auto" w:sz="4" w:space="0"/>
              <w:left w:val="single" w:color="auto" w:sz="4" w:space="0"/>
              <w:bottom w:val="single" w:color="auto" w:sz="4" w:space="0"/>
              <w:right w:val="single" w:color="auto" w:sz="4" w:space="0"/>
            </w:tcBorders>
          </w:tcPr>
          <w:p>
            <w:pPr>
              <w:rPr>
                <w:b/>
                <w:color w:val="FFC000"/>
              </w:rPr>
            </w:pPr>
            <w:r>
              <w:rPr>
                <w:b/>
                <w:color w:val="FFC000"/>
              </w:rPr>
              <w:t>6</w:t>
            </w:r>
          </w:p>
        </w:tc>
        <w:tc>
          <w:tcPr>
            <w:tcW w:w="1217" w:type="dxa"/>
            <w:tcBorders>
              <w:top w:val="single" w:color="auto" w:sz="4" w:space="0"/>
              <w:left w:val="single" w:color="auto" w:sz="4" w:space="0"/>
              <w:bottom w:val="single" w:color="auto" w:sz="4" w:space="0"/>
              <w:right w:val="single" w:color="auto" w:sz="4" w:space="0"/>
            </w:tcBorders>
          </w:tcPr>
          <w:p>
            <w:pPr>
              <w:rPr>
                <w:b/>
                <w:color w:val="FFC000"/>
              </w:rPr>
            </w:pPr>
            <w:r>
              <w:rPr>
                <w:b/>
                <w:color w:val="FFC000"/>
              </w:rPr>
              <w:t>AA</w:t>
            </w:r>
          </w:p>
        </w:tc>
        <w:tc>
          <w:tcPr>
            <w:tcW w:w="1216" w:type="dxa"/>
            <w:tcBorders>
              <w:top w:val="single" w:color="auto" w:sz="4" w:space="0"/>
              <w:left w:val="single" w:color="auto" w:sz="4" w:space="0"/>
              <w:bottom w:val="single" w:color="auto" w:sz="4" w:space="0"/>
              <w:right w:val="single" w:color="auto" w:sz="4" w:space="0"/>
            </w:tcBorders>
          </w:tcPr>
          <w:p>
            <w:pPr>
              <w:rPr>
                <w:b/>
                <w:color w:val="FFC000"/>
              </w:rPr>
            </w:pPr>
            <w:r>
              <w:rPr>
                <w:b/>
                <w:color w:val="FFC000"/>
              </w:rPr>
              <w:t>1</w:t>
            </w:r>
          </w:p>
        </w:tc>
        <w:tc>
          <w:tcPr>
            <w:tcW w:w="1341" w:type="dxa"/>
            <w:tcBorders>
              <w:top w:val="single" w:color="auto" w:sz="4" w:space="0"/>
              <w:left w:val="single" w:color="auto" w:sz="4" w:space="0"/>
              <w:bottom w:val="single" w:color="auto" w:sz="4" w:space="0"/>
              <w:right w:val="single" w:color="auto" w:sz="4" w:space="0"/>
            </w:tcBorders>
          </w:tcPr>
          <w:p>
            <w:pPr>
              <w:rPr>
                <w:b/>
                <w:color w:val="FFC000"/>
              </w:rPr>
            </w:pPr>
            <w:r>
              <w:rPr>
                <w:rFonts w:hint="eastAsia" w:ascii="微软雅黑" w:hAnsi="微软雅黑" w:eastAsia="微软雅黑" w:cs="微软雅黑"/>
                <w:b/>
                <w:color w:val="FFC000"/>
              </w:rPr>
              <w:t>校验</w:t>
            </w:r>
            <w:r>
              <w:rPr>
                <w:rFonts w:hint="eastAsia"/>
                <w:b/>
                <w:color w:val="FFC000"/>
              </w:rPr>
              <w:t>码</w:t>
            </w:r>
          </w:p>
        </w:tc>
        <w:tc>
          <w:tcPr>
            <w:tcW w:w="1216" w:type="dxa"/>
            <w:tcBorders>
              <w:top w:val="single" w:color="auto" w:sz="4" w:space="0"/>
              <w:left w:val="single" w:color="auto" w:sz="4" w:space="0"/>
              <w:bottom w:val="single" w:color="auto" w:sz="4" w:space="0"/>
              <w:right w:val="single" w:color="auto" w:sz="4" w:space="0"/>
            </w:tcBorders>
          </w:tcPr>
          <w:p>
            <w:pPr>
              <w:rPr>
                <w:b/>
                <w:color w:val="FFC000"/>
              </w:rPr>
            </w:pPr>
            <w:r>
              <w:rPr>
                <w:rFonts w:hint="eastAsia" w:ascii="微软雅黑" w:hAnsi="微软雅黑" w:eastAsia="微软雅黑" w:cs="微软雅黑"/>
                <w:b/>
                <w:color w:val="FFC000"/>
              </w:rPr>
              <w:t>参考校验码</w:t>
            </w:r>
            <w:r>
              <w:rPr>
                <w:b/>
                <w:color w:val="FFC000"/>
              </w:rPr>
              <w:t>1</w:t>
            </w:r>
          </w:p>
        </w:tc>
        <w:tc>
          <w:tcPr>
            <w:tcW w:w="2673" w:type="dxa"/>
            <w:tcBorders>
              <w:top w:val="single" w:color="auto" w:sz="4" w:space="0"/>
              <w:left w:val="single" w:color="auto" w:sz="4" w:space="0"/>
              <w:bottom w:val="single" w:color="auto" w:sz="4" w:space="0"/>
              <w:right w:val="single" w:color="auto" w:sz="4" w:space="0"/>
            </w:tcBorders>
          </w:tcPr>
          <w:p>
            <w:pPr>
              <w:rPr>
                <w:b/>
                <w:color w:val="FFC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auto" w:sz="4" w:space="0"/>
              <w:left w:val="single" w:color="auto" w:sz="4" w:space="0"/>
              <w:bottom w:val="single" w:color="auto" w:sz="4" w:space="0"/>
              <w:right w:val="single" w:color="auto" w:sz="4" w:space="0"/>
            </w:tcBorders>
          </w:tcPr>
          <w:p>
            <w:pPr>
              <w:rPr>
                <w:b/>
              </w:rPr>
            </w:pPr>
            <w:r>
              <w:rPr>
                <w:b/>
              </w:rPr>
              <w:t>7</w:t>
            </w:r>
          </w:p>
        </w:tc>
        <w:tc>
          <w:tcPr>
            <w:tcW w:w="1217" w:type="dxa"/>
            <w:tcBorders>
              <w:top w:val="single" w:color="auto" w:sz="4" w:space="0"/>
              <w:left w:val="single" w:color="auto" w:sz="4" w:space="0"/>
              <w:bottom w:val="single" w:color="auto" w:sz="4" w:space="0"/>
              <w:right w:val="single" w:color="auto" w:sz="4" w:space="0"/>
            </w:tcBorders>
          </w:tcPr>
          <w:p>
            <w:pPr>
              <w:rPr>
                <w:b/>
                <w:color w:val="FFC000"/>
              </w:rPr>
            </w:pPr>
            <w:r>
              <w:rPr>
                <w:b/>
              </w:rPr>
              <w:t>03</w:t>
            </w:r>
          </w:p>
        </w:tc>
        <w:tc>
          <w:tcPr>
            <w:tcW w:w="1216" w:type="dxa"/>
            <w:tcBorders>
              <w:top w:val="single" w:color="auto" w:sz="4" w:space="0"/>
              <w:left w:val="single" w:color="auto" w:sz="4" w:space="0"/>
              <w:bottom w:val="single" w:color="auto" w:sz="4" w:space="0"/>
              <w:right w:val="single" w:color="auto" w:sz="4" w:space="0"/>
            </w:tcBorders>
          </w:tcPr>
          <w:p>
            <w:pPr>
              <w:rPr>
                <w:b/>
              </w:rPr>
            </w:pPr>
            <w:r>
              <w:rPr>
                <w:b/>
              </w:rPr>
              <w:t>1</w:t>
            </w:r>
          </w:p>
        </w:tc>
        <w:tc>
          <w:tcPr>
            <w:tcW w:w="1341" w:type="dxa"/>
            <w:tcBorders>
              <w:top w:val="single" w:color="auto" w:sz="4" w:space="0"/>
              <w:left w:val="single" w:color="auto" w:sz="4" w:space="0"/>
              <w:bottom w:val="single" w:color="auto" w:sz="4" w:space="0"/>
              <w:right w:val="single" w:color="auto" w:sz="4" w:space="0"/>
            </w:tcBorders>
          </w:tcPr>
          <w:p>
            <w:pPr>
              <w:rPr>
                <w:b/>
              </w:rPr>
            </w:pPr>
            <w:r>
              <w:rPr>
                <w:rFonts w:hint="eastAsia" w:ascii="微软雅黑" w:hAnsi="微软雅黑" w:eastAsia="微软雅黑" w:cs="微软雅黑"/>
                <w:b/>
              </w:rPr>
              <w:t>报文</w:t>
            </w:r>
            <w:r>
              <w:rPr>
                <w:rFonts w:hint="eastAsia"/>
                <w:b/>
              </w:rPr>
              <w:t>尾</w:t>
            </w:r>
          </w:p>
        </w:tc>
        <w:tc>
          <w:tcPr>
            <w:tcW w:w="1216" w:type="dxa"/>
            <w:tcBorders>
              <w:top w:val="single" w:color="auto" w:sz="4" w:space="0"/>
              <w:left w:val="single" w:color="auto" w:sz="4" w:space="0"/>
              <w:bottom w:val="single" w:color="auto" w:sz="4" w:space="0"/>
              <w:right w:val="single" w:color="auto" w:sz="4" w:space="0"/>
            </w:tcBorders>
          </w:tcPr>
          <w:p>
            <w:pPr>
              <w:rPr>
                <w:b/>
              </w:rPr>
            </w:pPr>
          </w:p>
        </w:tc>
        <w:tc>
          <w:tcPr>
            <w:tcW w:w="2673" w:type="dxa"/>
            <w:tcBorders>
              <w:top w:val="single" w:color="auto" w:sz="4" w:space="0"/>
              <w:left w:val="single" w:color="auto" w:sz="4" w:space="0"/>
              <w:bottom w:val="single" w:color="auto" w:sz="4" w:space="0"/>
              <w:right w:val="single" w:color="auto" w:sz="4" w:space="0"/>
            </w:tcBorders>
          </w:tcPr>
          <w:p>
            <w:pPr>
              <w:rPr>
                <w:b/>
              </w:rPr>
            </w:pPr>
          </w:p>
        </w:tc>
      </w:tr>
    </w:tbl>
    <w:p>
      <w:pPr>
        <w:rPr>
          <w:rFonts w:asciiTheme="minorHAnsi" w:hAnsiTheme="minorHAnsi" w:eastAsiaTheme="minorEastAsia" w:cstheme="minorBidi"/>
          <w:b/>
          <w:szCs w:val="22"/>
        </w:rPr>
      </w:pPr>
      <w:r>
        <w:rPr>
          <w:rFonts w:hint="eastAsia"/>
          <w:b/>
        </w:rPr>
        <w:t>图表（</w:t>
      </w:r>
      <w:r>
        <w:rPr>
          <w:b/>
        </w:rPr>
        <w:t>1</w:t>
      </w:r>
      <w:r>
        <w:rPr>
          <w:rFonts w:hint="eastAsia"/>
          <w:b/>
        </w:rPr>
        <w:t>）</w:t>
      </w:r>
    </w:p>
    <w:p>
      <w:r>
        <w:rPr>
          <w:color w:val="FF0000"/>
        </w:rPr>
        <w:t>1.</w:t>
      </w:r>
      <w:r>
        <w:rPr>
          <w:rFonts w:hint="eastAsia" w:eastAsiaTheme="minorEastAsia"/>
          <w:color w:val="FF0000"/>
        </w:rPr>
        <w:t>校验码</w:t>
      </w:r>
    </w:p>
    <w:p>
      <w:pPr>
        <w:rPr>
          <w:b/>
        </w:rPr>
      </w:pPr>
      <w:r>
        <w:rPr>
          <w:rFonts w:hint="eastAsia"/>
          <w:b/>
        </w:rPr>
        <w:t>答：根据图表（</w:t>
      </w:r>
      <w:r>
        <w:rPr>
          <w:b/>
        </w:rPr>
        <w:t>1</w:t>
      </w:r>
      <w:r>
        <w:rPr>
          <w:rFonts w:hint="eastAsia"/>
          <w:b/>
        </w:rPr>
        <w:t>）从序号</w:t>
      </w:r>
      <w:r>
        <w:rPr>
          <w:b/>
        </w:rPr>
        <w:t>2~5</w:t>
      </w:r>
      <w:r>
        <w:rPr>
          <w:rFonts w:hint="eastAsia"/>
          <w:b/>
        </w:rPr>
        <w:t>开始（</w:t>
      </w:r>
      <w:r>
        <w:rPr>
          <w:b/>
          <w:color w:val="C00000"/>
        </w:rPr>
        <w:t>00 00</w:t>
      </w:r>
      <w:r>
        <w:rPr>
          <w:b/>
          <w:color w:val="7030A0"/>
        </w:rPr>
        <w:t>00</w:t>
      </w:r>
      <w:r>
        <w:rPr>
          <w:b/>
          <w:color w:val="002060"/>
        </w:rPr>
        <w:t xml:space="preserve">00 </w:t>
      </w:r>
      <w:r>
        <w:rPr>
          <w:b/>
          <w:color w:val="0070C0"/>
        </w:rPr>
        <w:t>00 00 00</w:t>
      </w:r>
      <w:r>
        <w:rPr>
          <w:rFonts w:hint="eastAsia"/>
          <w:b/>
        </w:rPr>
        <w:t>）进行格西</w:t>
      </w:r>
      <w:r>
        <w:rPr>
          <w:b/>
        </w:rPr>
        <w:t>CRC</w:t>
      </w:r>
      <w:r>
        <w:rPr>
          <w:rFonts w:hint="eastAsia"/>
          <w:b/>
        </w:rPr>
        <w:t>计算器生成相应的校验码，与序号</w:t>
      </w:r>
      <w:r>
        <w:rPr>
          <w:b/>
        </w:rPr>
        <w:t>6</w:t>
      </w:r>
      <w:r>
        <w:rPr>
          <w:rFonts w:hint="eastAsia"/>
          <w:b/>
        </w:rPr>
        <w:t>做对比，如果一致则数据成功，反之不成功。</w:t>
      </w:r>
    </w:p>
    <w:p>
      <w:pPr>
        <w:spacing w:line="360" w:lineRule="auto"/>
        <w:rPr>
          <w:rFonts w:ascii="宋体" w:hAnsi="宋体"/>
          <w:szCs w:val="21"/>
        </w:rPr>
      </w:pPr>
      <w:r>
        <w:rPr>
          <w:rFonts w:ascii="宋体" w:hAnsi="宋体"/>
          <w:szCs w:val="21"/>
        </w:rPr>
        <w:tab/>
      </w:r>
      <w:r>
        <w:rPr>
          <w:rFonts w:hint="eastAsia" w:ascii="宋体" w:hAnsi="宋体"/>
          <w:szCs w:val="21"/>
        </w:rPr>
        <w:t>解析流程如下所示：</w:t>
      </w:r>
    </w:p>
    <w:p>
      <w:pPr>
        <w:spacing w:line="360" w:lineRule="auto"/>
        <w:rPr>
          <w:rFonts w:ascii="宋体" w:hAnsi="宋体"/>
          <w:szCs w:val="21"/>
        </w:rPr>
      </w:pPr>
      <w:r>
        <w:rPr>
          <w:rFonts w:hint="eastAsia" w:ascii="宋体" w:hAnsi="宋体"/>
          <w:szCs w:val="21"/>
        </w:rPr>
        <w:drawing>
          <wp:inline distT="0" distB="0" distL="0" distR="0">
            <wp:extent cx="5939790" cy="6149340"/>
            <wp:effectExtent l="0" t="0" r="381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6149340"/>
                    </a:xfrm>
                    <a:prstGeom prst="rect">
                      <a:avLst/>
                    </a:prstGeom>
                  </pic:spPr>
                </pic:pic>
              </a:graphicData>
            </a:graphic>
          </wp:inline>
        </w:drawing>
      </w:r>
    </w:p>
    <w:p>
      <w:pPr>
        <w:spacing w:line="360" w:lineRule="auto"/>
        <w:jc w:val="center"/>
        <w:rPr>
          <w:rFonts w:ascii="宋体" w:hAnsi="宋体"/>
          <w:szCs w:val="21"/>
        </w:rPr>
      </w:pPr>
      <w:r>
        <w:rPr>
          <w:rFonts w:hint="eastAsia" w:ascii="宋体" w:hAnsi="宋体"/>
          <w:szCs w:val="21"/>
        </w:rPr>
        <w:t>图3.4.1节点返回给中心软件的命令解析流程</w:t>
      </w:r>
    </w:p>
    <w:p>
      <w:pPr>
        <w:pStyle w:val="3"/>
        <w:keepLines w:val="0"/>
        <w:numPr>
          <w:ilvl w:val="1"/>
          <w:numId w:val="3"/>
        </w:numPr>
        <w:spacing w:after="60" w:line="240" w:lineRule="auto"/>
        <w:ind w:left="0" w:firstLine="0"/>
        <w:jc w:val="left"/>
        <w:rPr>
          <w:rFonts w:ascii="宋体" w:hAnsi="宋体"/>
          <w:sz w:val="28"/>
          <w:szCs w:val="28"/>
        </w:rPr>
      </w:pPr>
      <w:bookmarkStart w:id="29" w:name="_Toc473745989"/>
      <w:r>
        <w:rPr>
          <w:rFonts w:hint="eastAsia"/>
          <w:sz w:val="28"/>
          <w:szCs w:val="28"/>
        </w:rPr>
        <w:t>地表与路基通信包解析流程</w:t>
      </w:r>
      <w:bookmarkEnd w:id="29"/>
    </w:p>
    <w:p>
      <w:pPr>
        <w:rPr>
          <w:rFonts w:eastAsiaTheme="minorEastAsia"/>
          <w:b/>
          <w:color w:val="FF0000"/>
          <w:szCs w:val="22"/>
        </w:rPr>
      </w:pPr>
      <w:r>
        <w:rPr>
          <w:rFonts w:hint="eastAsia"/>
          <w:b/>
          <w:color w:val="FF0000"/>
        </w:rPr>
        <w:t>路基协议</w:t>
      </w:r>
      <w:r>
        <w:rPr>
          <w:b/>
          <w:color w:val="FF0000"/>
        </w:rPr>
        <w:t>,</w:t>
      </w:r>
      <w:r>
        <w:rPr>
          <w:rFonts w:hint="eastAsia"/>
          <w:b/>
          <w:color w:val="FF0000"/>
        </w:rPr>
        <w:t>地表，高精度；下面只有一个总角度值（请注意区分三者协议的</w:t>
      </w:r>
      <w:r>
        <w:rPr>
          <w:b/>
          <w:color w:val="FF0000"/>
        </w:rPr>
        <w:t>X,Y</w:t>
      </w:r>
      <w:r>
        <w:rPr>
          <w:rFonts w:hint="eastAsia"/>
          <w:b/>
          <w:color w:val="FF0000"/>
        </w:rPr>
        <w:t>值）</w:t>
      </w:r>
    </w:p>
    <w:p>
      <w:pPr>
        <w:rPr>
          <w:b/>
          <w:color w:val="FF0000"/>
        </w:rPr>
      </w:pPr>
      <w:r>
        <w:rPr>
          <w:b/>
          <w:color w:val="FF0000"/>
        </w:rPr>
        <w:t>AA 55 00 55 01 00 0A 00 00 04 6B 02 B2 00 FF 1B 40 15 F1 EE</w:t>
      </w:r>
    </w:p>
    <w:p>
      <w:pPr>
        <w:rPr>
          <w:b/>
          <w:color w:val="FF0000"/>
        </w:rPr>
      </w:pPr>
      <w:r>
        <w:rPr>
          <w:b/>
          <w:color w:val="FF0000"/>
        </w:rPr>
        <w:t xml:space="preserve">AA 55 00 55 00 04 6B 21 00 00 00 3C 81 F1 EE </w:t>
      </w:r>
      <w:r>
        <w:rPr>
          <w:rFonts w:hint="eastAsia"/>
          <w:b/>
          <w:color w:val="FF0000"/>
          <w:lang w:val="en-US" w:eastAsia="zh-CN"/>
        </w:rPr>
        <w:t xml:space="preserve">        </w:t>
      </w:r>
      <w:r>
        <w:rPr>
          <w:b/>
          <w:color w:val="FF0000"/>
        </w:rPr>
        <w:t>1B 40 15 F1 EE</w:t>
      </w:r>
    </w:p>
    <w:p>
      <w:pPr>
        <w:rPr>
          <w:b/>
          <w:color w:val="FF0000"/>
        </w:rPr>
      </w:pPr>
      <w:r>
        <w:rPr>
          <w:b/>
          <w:color w:val="FF0000"/>
        </w:rPr>
        <w:t>AA 55 00 57 01 00 3C 00 00 05 57 02 A6 00 FD A3 F5 B0 F1 EE</w:t>
      </w:r>
    </w:p>
    <w:p>
      <w:pPr>
        <w:rPr>
          <w:b/>
          <w:color w:val="FF0000"/>
        </w:rPr>
      </w:pPr>
      <w:r>
        <w:rPr>
          <w:b/>
          <w:color w:val="FF0000"/>
        </w:rPr>
        <w:t>AA 55 00 55 00 05 4C 21 00 00 00 3C</w:t>
      </w:r>
      <w:r>
        <w:rPr>
          <w:rFonts w:hint="eastAsia"/>
          <w:b/>
          <w:color w:val="FF0000"/>
          <w:lang w:val="en-US" w:eastAsia="zh-CN"/>
        </w:rPr>
        <w:t xml:space="preserve"> </w:t>
      </w:r>
      <w:r>
        <w:rPr>
          <w:b/>
          <w:color w:val="FF0000"/>
        </w:rPr>
        <w:t xml:space="preserve">8F F1 EE </w:t>
      </w:r>
      <w:r>
        <w:rPr>
          <w:rFonts w:hint="eastAsia"/>
          <w:b/>
          <w:color w:val="FF0000"/>
          <w:lang w:val="en-US" w:eastAsia="zh-CN"/>
        </w:rPr>
        <w:t xml:space="preserve">        </w:t>
      </w:r>
      <w:r>
        <w:rPr>
          <w:b/>
          <w:color w:val="FF0000"/>
        </w:rPr>
        <w:t>E5 55 6A F1 EE</w:t>
      </w:r>
    </w:p>
    <w:p>
      <w:pPr>
        <w:rPr>
          <w:b/>
        </w:rPr>
      </w:pPr>
      <w:r>
        <w:rPr>
          <w:b/>
          <w:color w:val="7E7E7E" w:themeColor="text1" w:themeTint="80"/>
        </w:rPr>
        <w:t>AA 55</w:t>
      </w:r>
      <w:r>
        <w:rPr>
          <w:rFonts w:hint="eastAsia"/>
          <w:b/>
          <w:color w:val="7E7E7E" w:themeColor="text1" w:themeTint="80"/>
          <w:lang w:val="en-US" w:eastAsia="zh-CN"/>
        </w:rPr>
        <w:t xml:space="preserve"> </w:t>
      </w:r>
      <w:r>
        <w:rPr>
          <w:b/>
          <w:color w:val="C00000"/>
        </w:rPr>
        <w:t>00 51</w:t>
      </w:r>
      <w:r>
        <w:rPr>
          <w:rFonts w:hint="eastAsia"/>
          <w:b/>
          <w:color w:val="C00000"/>
          <w:lang w:val="en-US" w:eastAsia="zh-CN"/>
        </w:rPr>
        <w:t xml:space="preserve"> </w:t>
      </w:r>
      <w:r>
        <w:rPr>
          <w:b/>
          <w:color w:val="7030A0"/>
        </w:rPr>
        <w:t>01</w:t>
      </w:r>
      <w:r>
        <w:rPr>
          <w:rFonts w:hint="eastAsia"/>
          <w:b/>
          <w:color w:val="7030A0"/>
          <w:lang w:val="en-US" w:eastAsia="zh-CN"/>
        </w:rPr>
        <w:t xml:space="preserve"> </w:t>
      </w:r>
      <w:r>
        <w:rPr>
          <w:b/>
          <w:color w:val="002060"/>
        </w:rPr>
        <w:t>00 0A</w:t>
      </w:r>
      <w:r>
        <w:rPr>
          <w:rFonts w:hint="eastAsia"/>
          <w:b/>
          <w:color w:val="002060"/>
          <w:lang w:val="en-US" w:eastAsia="zh-CN"/>
        </w:rPr>
        <w:t xml:space="preserve"> </w:t>
      </w:r>
      <w:r>
        <w:rPr>
          <w:b/>
          <w:color w:val="0070C0"/>
        </w:rPr>
        <w:t>00</w:t>
      </w:r>
      <w:r>
        <w:rPr>
          <w:rFonts w:hint="eastAsia"/>
          <w:b/>
          <w:color w:val="0070C0"/>
          <w:lang w:val="en-US" w:eastAsia="zh-CN"/>
        </w:rPr>
        <w:t xml:space="preserve"> </w:t>
      </w:r>
      <w:r>
        <w:rPr>
          <w:b/>
          <w:color w:val="00B050"/>
        </w:rPr>
        <w:t>00 04 59</w:t>
      </w:r>
      <w:r>
        <w:rPr>
          <w:rFonts w:hint="eastAsia"/>
          <w:b/>
          <w:color w:val="00B050"/>
          <w:lang w:val="en-US" w:eastAsia="zh-CN"/>
        </w:rPr>
        <w:t xml:space="preserve"> </w:t>
      </w:r>
      <w:r>
        <w:rPr>
          <w:b/>
          <w:color w:val="0070C0"/>
        </w:rPr>
        <w:t>02</w:t>
      </w:r>
      <w:r>
        <w:rPr>
          <w:rFonts w:hint="eastAsia"/>
          <w:b/>
          <w:color w:val="0070C0"/>
          <w:lang w:val="en-US" w:eastAsia="zh-CN"/>
        </w:rPr>
        <w:t xml:space="preserve"> </w:t>
      </w:r>
      <w:r>
        <w:rPr>
          <w:b/>
          <w:color w:val="92D050"/>
        </w:rPr>
        <w:t>A8</w:t>
      </w:r>
      <w:r>
        <w:rPr>
          <w:b/>
        </w:rPr>
        <w:t xml:space="preserve"> 00 </w:t>
      </w:r>
      <w:r>
        <w:rPr>
          <w:b/>
          <w:color w:val="FF0000"/>
        </w:rPr>
        <w:t>F9 4B 2F</w:t>
      </w:r>
      <w:r>
        <w:rPr>
          <w:b/>
          <w:color w:val="FFC000"/>
        </w:rPr>
        <w:t>88</w:t>
      </w:r>
      <w:r>
        <w:rPr>
          <w:b/>
        </w:rPr>
        <w:t xml:space="preserve"> F1 EE</w:t>
      </w:r>
    </w:p>
    <w:tbl>
      <w:tblPr>
        <w:tblStyle w:val="29"/>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8"/>
        <w:gridCol w:w="1217"/>
        <w:gridCol w:w="1217"/>
        <w:gridCol w:w="1342"/>
        <w:gridCol w:w="1217"/>
        <w:gridCol w:w="2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8" w:type="dxa"/>
            <w:tcBorders>
              <w:top w:val="single" w:color="auto" w:sz="4" w:space="0"/>
              <w:left w:val="single" w:color="auto" w:sz="4" w:space="0"/>
              <w:bottom w:val="single" w:color="auto" w:sz="4" w:space="0"/>
              <w:right w:val="single" w:color="auto" w:sz="4" w:space="0"/>
            </w:tcBorders>
            <w:shd w:val="clear" w:color="auto" w:fill="BEBEBE" w:themeFill="background1" w:themeFillShade="BF"/>
          </w:tcPr>
          <w:p>
            <w:pPr>
              <w:rPr>
                <w:b/>
              </w:rPr>
            </w:pPr>
            <w:r>
              <w:rPr>
                <w:rFonts w:hint="eastAsia" w:ascii="宋体" w:hAnsi="宋体" w:cs="宋体"/>
                <w:b/>
              </w:rPr>
              <w:t>序</w:t>
            </w:r>
            <w:r>
              <w:rPr>
                <w:rFonts w:hint="eastAsia"/>
                <w:b/>
              </w:rPr>
              <w:t>号</w:t>
            </w:r>
          </w:p>
        </w:tc>
        <w:tc>
          <w:tcPr>
            <w:tcW w:w="1217" w:type="dxa"/>
            <w:tcBorders>
              <w:top w:val="single" w:color="auto" w:sz="4" w:space="0"/>
              <w:left w:val="single" w:color="auto" w:sz="4" w:space="0"/>
              <w:bottom w:val="single" w:color="auto" w:sz="4" w:space="0"/>
              <w:right w:val="single" w:color="auto" w:sz="4" w:space="0"/>
            </w:tcBorders>
            <w:shd w:val="clear" w:color="auto" w:fill="BEBEBE" w:themeFill="background1" w:themeFillShade="BF"/>
          </w:tcPr>
          <w:p>
            <w:pPr>
              <w:rPr>
                <w:b/>
              </w:rPr>
            </w:pPr>
            <w:r>
              <w:rPr>
                <w:rFonts w:hint="eastAsia" w:ascii="微软雅黑" w:hAnsi="微软雅黑" w:eastAsia="微软雅黑" w:cs="微软雅黑"/>
                <w:b/>
              </w:rPr>
              <w:t>字</w:t>
            </w:r>
            <w:r>
              <w:rPr>
                <w:rFonts w:hint="eastAsia"/>
                <w:b/>
              </w:rPr>
              <w:t>节</w:t>
            </w:r>
          </w:p>
        </w:tc>
        <w:tc>
          <w:tcPr>
            <w:tcW w:w="1217" w:type="dxa"/>
            <w:tcBorders>
              <w:top w:val="single" w:color="auto" w:sz="4" w:space="0"/>
              <w:left w:val="single" w:color="auto" w:sz="4" w:space="0"/>
              <w:bottom w:val="single" w:color="auto" w:sz="4" w:space="0"/>
              <w:right w:val="single" w:color="auto" w:sz="4" w:space="0"/>
            </w:tcBorders>
            <w:shd w:val="clear" w:color="auto" w:fill="BEBEBE" w:themeFill="background1" w:themeFillShade="BF"/>
          </w:tcPr>
          <w:p>
            <w:pPr>
              <w:rPr>
                <w:b/>
              </w:rPr>
            </w:pPr>
            <w:r>
              <w:rPr>
                <w:rFonts w:hint="eastAsia" w:ascii="微软雅黑" w:hAnsi="微软雅黑" w:eastAsia="微软雅黑" w:cs="微软雅黑"/>
                <w:b/>
              </w:rPr>
              <w:t>字节长</w:t>
            </w:r>
            <w:r>
              <w:rPr>
                <w:rFonts w:hint="eastAsia"/>
                <w:b/>
              </w:rPr>
              <w:t>度</w:t>
            </w:r>
          </w:p>
        </w:tc>
        <w:tc>
          <w:tcPr>
            <w:tcW w:w="1342" w:type="dxa"/>
            <w:tcBorders>
              <w:top w:val="single" w:color="auto" w:sz="4" w:space="0"/>
              <w:left w:val="single" w:color="auto" w:sz="4" w:space="0"/>
              <w:bottom w:val="single" w:color="auto" w:sz="4" w:space="0"/>
              <w:right w:val="single" w:color="auto" w:sz="4" w:space="0"/>
            </w:tcBorders>
            <w:shd w:val="clear" w:color="auto" w:fill="BEBEBE" w:themeFill="background1" w:themeFillShade="BF"/>
          </w:tcPr>
          <w:p>
            <w:pPr>
              <w:rPr>
                <w:b/>
              </w:rPr>
            </w:pPr>
            <w:r>
              <w:rPr>
                <w:rFonts w:hint="eastAsia" w:ascii="微软雅黑" w:hAnsi="微软雅黑" w:eastAsia="微软雅黑" w:cs="微软雅黑"/>
                <w:b/>
              </w:rPr>
              <w:t>字节含</w:t>
            </w:r>
            <w:r>
              <w:rPr>
                <w:rFonts w:hint="eastAsia"/>
                <w:b/>
              </w:rPr>
              <w:t>义</w:t>
            </w:r>
          </w:p>
        </w:tc>
        <w:tc>
          <w:tcPr>
            <w:tcW w:w="1217" w:type="dxa"/>
            <w:tcBorders>
              <w:top w:val="single" w:color="auto" w:sz="4" w:space="0"/>
              <w:left w:val="single" w:color="auto" w:sz="4" w:space="0"/>
              <w:bottom w:val="single" w:color="auto" w:sz="4" w:space="0"/>
              <w:right w:val="single" w:color="auto" w:sz="4" w:space="0"/>
            </w:tcBorders>
            <w:shd w:val="clear" w:color="auto" w:fill="BEBEBE" w:themeFill="background1" w:themeFillShade="BF"/>
          </w:tcPr>
          <w:p>
            <w:pPr>
              <w:rPr>
                <w:b/>
              </w:rPr>
            </w:pPr>
            <w:r>
              <w:rPr>
                <w:rFonts w:hint="eastAsia" w:ascii="微软雅黑" w:hAnsi="微软雅黑" w:eastAsia="微软雅黑" w:cs="微软雅黑"/>
                <w:b/>
              </w:rPr>
              <w:t>计算公</w:t>
            </w:r>
            <w:r>
              <w:rPr>
                <w:rFonts w:hint="eastAsia"/>
                <w:b/>
              </w:rPr>
              <w:t>式</w:t>
            </w:r>
          </w:p>
        </w:tc>
        <w:tc>
          <w:tcPr>
            <w:tcW w:w="2261" w:type="dxa"/>
            <w:tcBorders>
              <w:top w:val="single" w:color="auto" w:sz="4" w:space="0"/>
              <w:left w:val="single" w:color="auto" w:sz="4" w:space="0"/>
              <w:bottom w:val="single" w:color="auto" w:sz="4" w:space="0"/>
              <w:right w:val="single" w:color="auto" w:sz="4" w:space="0"/>
            </w:tcBorders>
            <w:shd w:val="clear" w:color="auto" w:fill="BEBEBE" w:themeFill="background1" w:themeFillShade="BF"/>
          </w:tcPr>
          <w:p>
            <w:pPr>
              <w:rPr>
                <w:b/>
              </w:rPr>
            </w:pPr>
            <w:r>
              <w:rPr>
                <w:rFonts w:hint="eastAsia" w:ascii="微软雅黑" w:hAnsi="微软雅黑" w:eastAsia="微软雅黑" w:cs="微软雅黑"/>
                <w:b/>
              </w:rPr>
              <w:t>码</w:t>
            </w:r>
            <w:r>
              <w:rPr>
                <w:rFonts w:hint="eastAsia"/>
                <w:b/>
              </w:rPr>
              <w:t>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8" w:type="dxa"/>
            <w:tcBorders>
              <w:top w:val="single" w:color="auto" w:sz="4" w:space="0"/>
              <w:left w:val="single" w:color="auto" w:sz="4" w:space="0"/>
              <w:bottom w:val="single" w:color="auto" w:sz="4" w:space="0"/>
              <w:right w:val="single" w:color="auto" w:sz="4" w:space="0"/>
            </w:tcBorders>
          </w:tcPr>
          <w:p>
            <w:pPr>
              <w:rPr>
                <w:b/>
                <w:color w:val="7E7E7E" w:themeColor="text1" w:themeTint="80"/>
              </w:rPr>
            </w:pPr>
            <w:r>
              <w:rPr>
                <w:b/>
                <w:color w:val="7E7E7E" w:themeColor="text1" w:themeTint="80"/>
              </w:rPr>
              <w:t>1</w:t>
            </w:r>
          </w:p>
        </w:tc>
        <w:tc>
          <w:tcPr>
            <w:tcW w:w="1217" w:type="dxa"/>
            <w:tcBorders>
              <w:top w:val="single" w:color="auto" w:sz="4" w:space="0"/>
              <w:left w:val="single" w:color="auto" w:sz="4" w:space="0"/>
              <w:bottom w:val="single" w:color="auto" w:sz="4" w:space="0"/>
              <w:right w:val="single" w:color="auto" w:sz="4" w:space="0"/>
            </w:tcBorders>
          </w:tcPr>
          <w:p>
            <w:pPr>
              <w:rPr>
                <w:b/>
                <w:color w:val="7E7E7E" w:themeColor="text1" w:themeTint="80"/>
              </w:rPr>
            </w:pPr>
            <w:r>
              <w:rPr>
                <w:b/>
                <w:color w:val="7E7E7E" w:themeColor="text1" w:themeTint="80"/>
              </w:rPr>
              <w:t>AA 55</w:t>
            </w:r>
          </w:p>
        </w:tc>
        <w:tc>
          <w:tcPr>
            <w:tcW w:w="1217" w:type="dxa"/>
            <w:tcBorders>
              <w:top w:val="single" w:color="auto" w:sz="4" w:space="0"/>
              <w:left w:val="single" w:color="auto" w:sz="4" w:space="0"/>
              <w:bottom w:val="single" w:color="auto" w:sz="4" w:space="0"/>
              <w:right w:val="single" w:color="auto" w:sz="4" w:space="0"/>
            </w:tcBorders>
          </w:tcPr>
          <w:p>
            <w:pPr>
              <w:rPr>
                <w:b/>
                <w:color w:val="7E7E7E" w:themeColor="text1" w:themeTint="80"/>
              </w:rPr>
            </w:pPr>
            <w:r>
              <w:rPr>
                <w:b/>
                <w:color w:val="7E7E7E" w:themeColor="text1" w:themeTint="80"/>
              </w:rPr>
              <w:t>2</w:t>
            </w:r>
          </w:p>
        </w:tc>
        <w:tc>
          <w:tcPr>
            <w:tcW w:w="1342" w:type="dxa"/>
            <w:tcBorders>
              <w:top w:val="single" w:color="auto" w:sz="4" w:space="0"/>
              <w:left w:val="single" w:color="auto" w:sz="4" w:space="0"/>
              <w:bottom w:val="single" w:color="auto" w:sz="4" w:space="0"/>
              <w:right w:val="single" w:color="auto" w:sz="4" w:space="0"/>
            </w:tcBorders>
          </w:tcPr>
          <w:p>
            <w:pPr>
              <w:rPr>
                <w:b/>
                <w:color w:val="7E7E7E" w:themeColor="text1" w:themeTint="80"/>
              </w:rPr>
            </w:pPr>
            <w:r>
              <w:rPr>
                <w:rFonts w:hint="eastAsia" w:ascii="微软雅黑" w:hAnsi="微软雅黑" w:eastAsia="微软雅黑" w:cs="微软雅黑"/>
                <w:b/>
                <w:color w:val="7E7E7E" w:themeColor="text1" w:themeTint="80"/>
              </w:rPr>
              <w:t>报文</w:t>
            </w:r>
            <w:r>
              <w:rPr>
                <w:rFonts w:hint="eastAsia"/>
                <w:b/>
                <w:color w:val="7E7E7E" w:themeColor="text1" w:themeTint="80"/>
              </w:rPr>
              <w:t>头</w:t>
            </w:r>
          </w:p>
        </w:tc>
        <w:tc>
          <w:tcPr>
            <w:tcW w:w="1217" w:type="dxa"/>
            <w:tcBorders>
              <w:top w:val="single" w:color="auto" w:sz="4" w:space="0"/>
              <w:left w:val="single" w:color="auto" w:sz="4" w:space="0"/>
              <w:bottom w:val="single" w:color="auto" w:sz="4" w:space="0"/>
              <w:right w:val="single" w:color="auto" w:sz="4" w:space="0"/>
            </w:tcBorders>
          </w:tcPr>
          <w:p>
            <w:pPr>
              <w:rPr>
                <w:b/>
                <w:color w:val="7E7E7E" w:themeColor="text1" w:themeTint="80"/>
              </w:rPr>
            </w:pPr>
          </w:p>
        </w:tc>
        <w:tc>
          <w:tcPr>
            <w:tcW w:w="2261" w:type="dxa"/>
            <w:tcBorders>
              <w:top w:val="single" w:color="auto" w:sz="4" w:space="0"/>
              <w:left w:val="single" w:color="auto" w:sz="4" w:space="0"/>
              <w:bottom w:val="single" w:color="auto" w:sz="4" w:space="0"/>
              <w:right w:val="single" w:color="auto" w:sz="4" w:space="0"/>
            </w:tcBorders>
          </w:tcPr>
          <w:p>
            <w:pPr>
              <w:rPr>
                <w:b/>
                <w:color w:val="7E7E7E" w:themeColor="text1" w:themeTint="8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8" w:type="dxa"/>
            <w:tcBorders>
              <w:top w:val="single" w:color="auto" w:sz="4" w:space="0"/>
              <w:left w:val="single" w:color="auto" w:sz="4" w:space="0"/>
              <w:bottom w:val="single" w:color="auto" w:sz="4" w:space="0"/>
              <w:right w:val="single" w:color="auto" w:sz="4" w:space="0"/>
            </w:tcBorders>
          </w:tcPr>
          <w:p>
            <w:pPr>
              <w:rPr>
                <w:b/>
                <w:color w:val="C00000"/>
              </w:rPr>
            </w:pPr>
            <w:r>
              <w:rPr>
                <w:b/>
                <w:color w:val="C00000"/>
              </w:rPr>
              <w:t>2</w:t>
            </w:r>
          </w:p>
        </w:tc>
        <w:tc>
          <w:tcPr>
            <w:tcW w:w="1217" w:type="dxa"/>
            <w:tcBorders>
              <w:top w:val="single" w:color="auto" w:sz="4" w:space="0"/>
              <w:left w:val="single" w:color="auto" w:sz="4" w:space="0"/>
              <w:bottom w:val="single" w:color="auto" w:sz="4" w:space="0"/>
              <w:right w:val="single" w:color="auto" w:sz="4" w:space="0"/>
            </w:tcBorders>
          </w:tcPr>
          <w:p>
            <w:pPr>
              <w:rPr>
                <w:b/>
                <w:color w:val="C00000"/>
              </w:rPr>
            </w:pPr>
            <w:r>
              <w:rPr>
                <w:b/>
                <w:color w:val="C00000"/>
              </w:rPr>
              <w:t>00 51</w:t>
            </w:r>
          </w:p>
        </w:tc>
        <w:tc>
          <w:tcPr>
            <w:tcW w:w="1217" w:type="dxa"/>
            <w:tcBorders>
              <w:top w:val="single" w:color="auto" w:sz="4" w:space="0"/>
              <w:left w:val="single" w:color="auto" w:sz="4" w:space="0"/>
              <w:bottom w:val="single" w:color="auto" w:sz="4" w:space="0"/>
              <w:right w:val="single" w:color="auto" w:sz="4" w:space="0"/>
            </w:tcBorders>
          </w:tcPr>
          <w:p>
            <w:pPr>
              <w:rPr>
                <w:b/>
                <w:color w:val="C00000"/>
              </w:rPr>
            </w:pPr>
            <w:r>
              <w:rPr>
                <w:b/>
                <w:color w:val="C00000"/>
              </w:rPr>
              <w:t>2</w:t>
            </w:r>
          </w:p>
        </w:tc>
        <w:tc>
          <w:tcPr>
            <w:tcW w:w="1342" w:type="dxa"/>
            <w:tcBorders>
              <w:top w:val="single" w:color="auto" w:sz="4" w:space="0"/>
              <w:left w:val="single" w:color="auto" w:sz="4" w:space="0"/>
              <w:bottom w:val="single" w:color="auto" w:sz="4" w:space="0"/>
              <w:right w:val="single" w:color="auto" w:sz="4" w:space="0"/>
            </w:tcBorders>
          </w:tcPr>
          <w:p>
            <w:pPr>
              <w:rPr>
                <w:b/>
                <w:color w:val="C00000"/>
              </w:rPr>
            </w:pPr>
            <w:r>
              <w:rPr>
                <w:rFonts w:hint="eastAsia" w:ascii="微软雅黑" w:hAnsi="微软雅黑" w:eastAsia="微软雅黑" w:cs="微软雅黑"/>
                <w:b/>
                <w:color w:val="C00000"/>
              </w:rPr>
              <w:t>节点编</w:t>
            </w:r>
            <w:r>
              <w:rPr>
                <w:rFonts w:hint="eastAsia"/>
                <w:b/>
                <w:color w:val="C00000"/>
              </w:rPr>
              <w:t>号</w:t>
            </w:r>
          </w:p>
        </w:tc>
        <w:tc>
          <w:tcPr>
            <w:tcW w:w="1217" w:type="dxa"/>
            <w:tcBorders>
              <w:top w:val="single" w:color="auto" w:sz="4" w:space="0"/>
              <w:left w:val="single" w:color="auto" w:sz="4" w:space="0"/>
              <w:bottom w:val="single" w:color="auto" w:sz="4" w:space="0"/>
              <w:right w:val="single" w:color="auto" w:sz="4" w:space="0"/>
            </w:tcBorders>
          </w:tcPr>
          <w:p>
            <w:pPr>
              <w:rPr>
                <w:b/>
                <w:color w:val="C00000"/>
              </w:rPr>
            </w:pPr>
          </w:p>
        </w:tc>
        <w:tc>
          <w:tcPr>
            <w:tcW w:w="2261" w:type="dxa"/>
            <w:tcBorders>
              <w:top w:val="single" w:color="auto" w:sz="4" w:space="0"/>
              <w:left w:val="single" w:color="auto" w:sz="4" w:space="0"/>
              <w:bottom w:val="single" w:color="auto" w:sz="4" w:space="0"/>
              <w:right w:val="single" w:color="auto" w:sz="4" w:space="0"/>
            </w:tcBorders>
          </w:tcPr>
          <w:p>
            <w:pPr>
              <w:rPr>
                <w:b/>
                <w:color w:val="C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8" w:type="dxa"/>
            <w:tcBorders>
              <w:top w:val="single" w:color="auto" w:sz="4" w:space="0"/>
              <w:left w:val="single" w:color="auto" w:sz="4" w:space="0"/>
              <w:bottom w:val="single" w:color="auto" w:sz="4" w:space="0"/>
              <w:right w:val="single" w:color="auto" w:sz="4" w:space="0"/>
            </w:tcBorders>
          </w:tcPr>
          <w:p>
            <w:pPr>
              <w:rPr>
                <w:b/>
                <w:color w:val="7030A0"/>
              </w:rPr>
            </w:pPr>
            <w:r>
              <w:rPr>
                <w:b/>
                <w:color w:val="7030A0"/>
              </w:rPr>
              <w:t>3</w:t>
            </w:r>
          </w:p>
        </w:tc>
        <w:tc>
          <w:tcPr>
            <w:tcW w:w="1217" w:type="dxa"/>
            <w:tcBorders>
              <w:top w:val="single" w:color="auto" w:sz="4" w:space="0"/>
              <w:left w:val="single" w:color="auto" w:sz="4" w:space="0"/>
              <w:bottom w:val="single" w:color="auto" w:sz="4" w:space="0"/>
              <w:right w:val="single" w:color="auto" w:sz="4" w:space="0"/>
            </w:tcBorders>
          </w:tcPr>
          <w:p>
            <w:pPr>
              <w:rPr>
                <w:b/>
                <w:color w:val="7030A0"/>
              </w:rPr>
            </w:pPr>
            <w:r>
              <w:rPr>
                <w:b/>
                <w:color w:val="7030A0"/>
              </w:rPr>
              <w:t>01</w:t>
            </w:r>
          </w:p>
        </w:tc>
        <w:tc>
          <w:tcPr>
            <w:tcW w:w="1217" w:type="dxa"/>
            <w:tcBorders>
              <w:top w:val="single" w:color="auto" w:sz="4" w:space="0"/>
              <w:left w:val="single" w:color="auto" w:sz="4" w:space="0"/>
              <w:bottom w:val="single" w:color="auto" w:sz="4" w:space="0"/>
              <w:right w:val="single" w:color="auto" w:sz="4" w:space="0"/>
            </w:tcBorders>
          </w:tcPr>
          <w:p>
            <w:pPr>
              <w:rPr>
                <w:b/>
                <w:color w:val="7030A0"/>
              </w:rPr>
            </w:pPr>
            <w:r>
              <w:rPr>
                <w:b/>
                <w:color w:val="7030A0"/>
              </w:rPr>
              <w:t>1</w:t>
            </w:r>
          </w:p>
        </w:tc>
        <w:tc>
          <w:tcPr>
            <w:tcW w:w="1342" w:type="dxa"/>
            <w:tcBorders>
              <w:top w:val="single" w:color="auto" w:sz="4" w:space="0"/>
              <w:left w:val="single" w:color="auto" w:sz="4" w:space="0"/>
              <w:bottom w:val="single" w:color="auto" w:sz="4" w:space="0"/>
              <w:right w:val="single" w:color="auto" w:sz="4" w:space="0"/>
            </w:tcBorders>
          </w:tcPr>
          <w:p>
            <w:pPr>
              <w:rPr>
                <w:b/>
                <w:color w:val="7030A0"/>
              </w:rPr>
            </w:pPr>
            <w:r>
              <w:rPr>
                <w:rFonts w:hint="eastAsia" w:ascii="微软雅黑" w:hAnsi="微软雅黑" w:eastAsia="微软雅黑" w:cs="微软雅黑"/>
                <w:b/>
                <w:color w:val="7030A0"/>
              </w:rPr>
              <w:t>个</w:t>
            </w:r>
            <w:r>
              <w:rPr>
                <w:rFonts w:hint="eastAsia"/>
                <w:b/>
                <w:color w:val="7030A0"/>
              </w:rPr>
              <w:t>数</w:t>
            </w:r>
          </w:p>
        </w:tc>
        <w:tc>
          <w:tcPr>
            <w:tcW w:w="1217" w:type="dxa"/>
            <w:tcBorders>
              <w:top w:val="single" w:color="auto" w:sz="4" w:space="0"/>
              <w:left w:val="single" w:color="auto" w:sz="4" w:space="0"/>
              <w:bottom w:val="single" w:color="auto" w:sz="4" w:space="0"/>
              <w:right w:val="single" w:color="auto" w:sz="4" w:space="0"/>
            </w:tcBorders>
          </w:tcPr>
          <w:p>
            <w:pPr>
              <w:rPr>
                <w:b/>
                <w:color w:val="7030A0"/>
              </w:rPr>
            </w:pPr>
          </w:p>
        </w:tc>
        <w:tc>
          <w:tcPr>
            <w:tcW w:w="2261" w:type="dxa"/>
            <w:tcBorders>
              <w:top w:val="single" w:color="auto" w:sz="4" w:space="0"/>
              <w:left w:val="single" w:color="auto" w:sz="4" w:space="0"/>
              <w:bottom w:val="single" w:color="auto" w:sz="4" w:space="0"/>
              <w:right w:val="single" w:color="auto" w:sz="4" w:space="0"/>
            </w:tcBorders>
          </w:tcPr>
          <w:p>
            <w:pPr>
              <w:rPr>
                <w:b/>
                <w:color w:val="7030A0"/>
              </w:rPr>
            </w:pPr>
            <w:r>
              <w:rPr>
                <w:rFonts w:hint="eastAsia" w:ascii="微软雅黑" w:hAnsi="微软雅黑" w:eastAsia="微软雅黑" w:cs="微软雅黑"/>
                <w:b/>
                <w:color w:val="7030A0"/>
              </w:rPr>
              <w:t>数据包所包含的无线节点数据报文个数</w:t>
            </w:r>
            <w:r>
              <w:rPr>
                <w:rFonts w:hint="eastAsia"/>
                <w:b/>
                <w:color w:val="7030A0"/>
              </w:rPr>
              <w:t>；</w:t>
            </w:r>
          </w:p>
          <w:p>
            <w:pPr>
              <w:rPr>
                <w:b/>
                <w:color w:val="7030A0"/>
              </w:rPr>
            </w:pPr>
            <w:r>
              <w:rPr>
                <w:rFonts w:hint="eastAsia" w:ascii="微软雅黑" w:hAnsi="微软雅黑" w:eastAsia="微软雅黑" w:cs="微软雅黑"/>
                <w:b/>
                <w:color w:val="7030A0"/>
              </w:rPr>
              <w:t>井上装置下所附带的传感器个</w:t>
            </w:r>
            <w:r>
              <w:rPr>
                <w:rFonts w:hint="eastAsia"/>
                <w:b/>
                <w:color w:val="7030A0"/>
              </w:rPr>
              <w:t>数</w:t>
            </w:r>
          </w:p>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8" w:type="dxa"/>
            <w:tcBorders>
              <w:top w:val="single" w:color="auto" w:sz="4" w:space="0"/>
              <w:left w:val="single" w:color="auto" w:sz="4" w:space="0"/>
              <w:bottom w:val="single" w:color="auto" w:sz="4" w:space="0"/>
              <w:right w:val="single" w:color="auto" w:sz="4" w:space="0"/>
            </w:tcBorders>
          </w:tcPr>
          <w:p>
            <w:pPr>
              <w:rPr>
                <w:b/>
                <w:color w:val="002060"/>
              </w:rPr>
            </w:pPr>
            <w:r>
              <w:rPr>
                <w:b/>
                <w:color w:val="002060"/>
              </w:rPr>
              <w:t>4</w:t>
            </w:r>
          </w:p>
        </w:tc>
        <w:tc>
          <w:tcPr>
            <w:tcW w:w="1217" w:type="dxa"/>
            <w:tcBorders>
              <w:top w:val="single" w:color="auto" w:sz="4" w:space="0"/>
              <w:left w:val="single" w:color="auto" w:sz="4" w:space="0"/>
              <w:bottom w:val="single" w:color="auto" w:sz="4" w:space="0"/>
              <w:right w:val="single" w:color="auto" w:sz="4" w:space="0"/>
            </w:tcBorders>
          </w:tcPr>
          <w:p>
            <w:pPr>
              <w:rPr>
                <w:b/>
                <w:color w:val="002060"/>
              </w:rPr>
            </w:pPr>
            <w:r>
              <w:rPr>
                <w:b/>
                <w:color w:val="002060"/>
              </w:rPr>
              <w:t>00 0A</w:t>
            </w:r>
          </w:p>
        </w:tc>
        <w:tc>
          <w:tcPr>
            <w:tcW w:w="1217" w:type="dxa"/>
            <w:tcBorders>
              <w:top w:val="single" w:color="auto" w:sz="4" w:space="0"/>
              <w:left w:val="single" w:color="auto" w:sz="4" w:space="0"/>
              <w:bottom w:val="single" w:color="auto" w:sz="4" w:space="0"/>
              <w:right w:val="single" w:color="auto" w:sz="4" w:space="0"/>
            </w:tcBorders>
          </w:tcPr>
          <w:p>
            <w:pPr>
              <w:rPr>
                <w:b/>
                <w:color w:val="002060"/>
              </w:rPr>
            </w:pPr>
            <w:r>
              <w:rPr>
                <w:b/>
                <w:color w:val="002060"/>
              </w:rPr>
              <w:t>2</w:t>
            </w:r>
          </w:p>
        </w:tc>
        <w:tc>
          <w:tcPr>
            <w:tcW w:w="1342" w:type="dxa"/>
            <w:tcBorders>
              <w:top w:val="single" w:color="auto" w:sz="4" w:space="0"/>
              <w:left w:val="single" w:color="auto" w:sz="4" w:space="0"/>
              <w:bottom w:val="single" w:color="auto" w:sz="4" w:space="0"/>
              <w:right w:val="single" w:color="auto" w:sz="4" w:space="0"/>
            </w:tcBorders>
          </w:tcPr>
          <w:p>
            <w:pPr>
              <w:rPr>
                <w:b/>
                <w:color w:val="002060"/>
              </w:rPr>
            </w:pPr>
            <w:r>
              <w:rPr>
                <w:rFonts w:hint="eastAsia" w:ascii="微软雅黑" w:hAnsi="微软雅黑" w:eastAsia="微软雅黑" w:cs="微软雅黑"/>
                <w:b/>
                <w:color w:val="002060"/>
              </w:rPr>
              <w:t>采样时间间</w:t>
            </w:r>
            <w:r>
              <w:rPr>
                <w:rFonts w:hint="eastAsia"/>
                <w:b/>
                <w:color w:val="002060"/>
              </w:rPr>
              <w:t>隔</w:t>
            </w:r>
          </w:p>
        </w:tc>
        <w:tc>
          <w:tcPr>
            <w:tcW w:w="1217" w:type="dxa"/>
            <w:tcBorders>
              <w:top w:val="single" w:color="auto" w:sz="4" w:space="0"/>
              <w:left w:val="single" w:color="auto" w:sz="4" w:space="0"/>
              <w:bottom w:val="single" w:color="auto" w:sz="4" w:space="0"/>
              <w:right w:val="single" w:color="auto" w:sz="4" w:space="0"/>
            </w:tcBorders>
          </w:tcPr>
          <w:p>
            <w:pPr>
              <w:rPr>
                <w:b/>
                <w:color w:val="002060"/>
              </w:rPr>
            </w:pPr>
          </w:p>
        </w:tc>
        <w:tc>
          <w:tcPr>
            <w:tcW w:w="2261" w:type="dxa"/>
            <w:tcBorders>
              <w:top w:val="single" w:color="auto" w:sz="4" w:space="0"/>
              <w:left w:val="single" w:color="auto" w:sz="4" w:space="0"/>
              <w:bottom w:val="single" w:color="auto" w:sz="4" w:space="0"/>
              <w:right w:val="single" w:color="auto" w:sz="4" w:space="0"/>
            </w:tcBorders>
          </w:tcPr>
          <w:p>
            <w:pPr>
              <w:rPr>
                <w:b/>
                <w:color w:val="00206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8" w:type="dxa"/>
            <w:tcBorders>
              <w:top w:val="single" w:color="auto" w:sz="4" w:space="0"/>
              <w:left w:val="single" w:color="auto" w:sz="4" w:space="0"/>
              <w:bottom w:val="single" w:color="auto" w:sz="4" w:space="0"/>
              <w:right w:val="single" w:color="auto" w:sz="4" w:space="0"/>
            </w:tcBorders>
          </w:tcPr>
          <w:p>
            <w:pPr>
              <w:rPr>
                <w:b/>
                <w:color w:val="0070C0"/>
              </w:rPr>
            </w:pPr>
            <w:r>
              <w:rPr>
                <w:b/>
                <w:color w:val="0070C0"/>
              </w:rPr>
              <w:t>5</w:t>
            </w:r>
          </w:p>
        </w:tc>
        <w:tc>
          <w:tcPr>
            <w:tcW w:w="1217" w:type="dxa"/>
            <w:tcBorders>
              <w:top w:val="single" w:color="auto" w:sz="4" w:space="0"/>
              <w:left w:val="single" w:color="auto" w:sz="4" w:space="0"/>
              <w:bottom w:val="single" w:color="auto" w:sz="4" w:space="0"/>
              <w:right w:val="single" w:color="auto" w:sz="4" w:space="0"/>
            </w:tcBorders>
          </w:tcPr>
          <w:p>
            <w:pPr>
              <w:rPr>
                <w:b/>
                <w:color w:val="0070C0"/>
              </w:rPr>
            </w:pPr>
            <w:r>
              <w:rPr>
                <w:b/>
                <w:color w:val="0070C0"/>
              </w:rPr>
              <w:t>00</w:t>
            </w:r>
          </w:p>
        </w:tc>
        <w:tc>
          <w:tcPr>
            <w:tcW w:w="1217" w:type="dxa"/>
            <w:tcBorders>
              <w:top w:val="single" w:color="auto" w:sz="4" w:space="0"/>
              <w:left w:val="single" w:color="auto" w:sz="4" w:space="0"/>
              <w:bottom w:val="single" w:color="auto" w:sz="4" w:space="0"/>
              <w:right w:val="single" w:color="auto" w:sz="4" w:space="0"/>
            </w:tcBorders>
          </w:tcPr>
          <w:p>
            <w:pPr>
              <w:rPr>
                <w:b/>
                <w:color w:val="0070C0"/>
              </w:rPr>
            </w:pPr>
            <w:r>
              <w:rPr>
                <w:b/>
                <w:color w:val="0070C0"/>
              </w:rPr>
              <w:t>1</w:t>
            </w:r>
          </w:p>
        </w:tc>
        <w:tc>
          <w:tcPr>
            <w:tcW w:w="1342" w:type="dxa"/>
            <w:tcBorders>
              <w:top w:val="single" w:color="auto" w:sz="4" w:space="0"/>
              <w:left w:val="single" w:color="auto" w:sz="4" w:space="0"/>
              <w:bottom w:val="single" w:color="auto" w:sz="4" w:space="0"/>
              <w:right w:val="single" w:color="auto" w:sz="4" w:space="0"/>
            </w:tcBorders>
          </w:tcPr>
          <w:p>
            <w:pPr>
              <w:rPr>
                <w:b/>
                <w:color w:val="0070C0"/>
              </w:rPr>
            </w:pPr>
            <w:r>
              <w:rPr>
                <w:rFonts w:hint="eastAsia" w:ascii="微软雅黑" w:hAnsi="微软雅黑" w:eastAsia="微软雅黑" w:cs="微软雅黑"/>
                <w:b/>
                <w:color w:val="0070C0"/>
              </w:rPr>
              <w:t>备</w:t>
            </w:r>
            <w:r>
              <w:rPr>
                <w:rFonts w:hint="eastAsia"/>
                <w:b/>
                <w:color w:val="0070C0"/>
              </w:rPr>
              <w:t>用</w:t>
            </w:r>
          </w:p>
        </w:tc>
        <w:tc>
          <w:tcPr>
            <w:tcW w:w="1217" w:type="dxa"/>
            <w:tcBorders>
              <w:top w:val="single" w:color="auto" w:sz="4" w:space="0"/>
              <w:left w:val="single" w:color="auto" w:sz="4" w:space="0"/>
              <w:bottom w:val="single" w:color="auto" w:sz="4" w:space="0"/>
              <w:right w:val="single" w:color="auto" w:sz="4" w:space="0"/>
            </w:tcBorders>
          </w:tcPr>
          <w:p>
            <w:pPr>
              <w:rPr>
                <w:b/>
                <w:color w:val="0070C0"/>
              </w:rPr>
            </w:pPr>
          </w:p>
        </w:tc>
        <w:tc>
          <w:tcPr>
            <w:tcW w:w="2261" w:type="dxa"/>
            <w:tcBorders>
              <w:top w:val="single" w:color="auto" w:sz="4" w:space="0"/>
              <w:left w:val="single" w:color="auto" w:sz="4" w:space="0"/>
              <w:bottom w:val="single" w:color="auto" w:sz="4" w:space="0"/>
              <w:right w:val="single" w:color="auto" w:sz="4" w:space="0"/>
            </w:tcBorders>
          </w:tcPr>
          <w:p>
            <w:pPr>
              <w:rPr>
                <w:b/>
                <w:color w:val="0070C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8" w:type="dxa"/>
            <w:tcBorders>
              <w:top w:val="single" w:color="auto" w:sz="4" w:space="0"/>
              <w:left w:val="single" w:color="auto" w:sz="4" w:space="0"/>
              <w:bottom w:val="single" w:color="auto" w:sz="4" w:space="0"/>
              <w:right w:val="single" w:color="auto" w:sz="4" w:space="0"/>
            </w:tcBorders>
          </w:tcPr>
          <w:p>
            <w:pPr>
              <w:rPr>
                <w:b/>
                <w:color w:val="00B050"/>
              </w:rPr>
            </w:pPr>
            <w:r>
              <w:rPr>
                <w:b/>
                <w:color w:val="00B050"/>
              </w:rPr>
              <w:t>6</w:t>
            </w:r>
          </w:p>
        </w:tc>
        <w:tc>
          <w:tcPr>
            <w:tcW w:w="1217" w:type="dxa"/>
            <w:tcBorders>
              <w:top w:val="single" w:color="auto" w:sz="4" w:space="0"/>
              <w:left w:val="single" w:color="auto" w:sz="4" w:space="0"/>
              <w:bottom w:val="single" w:color="auto" w:sz="4" w:space="0"/>
              <w:right w:val="single" w:color="auto" w:sz="4" w:space="0"/>
            </w:tcBorders>
          </w:tcPr>
          <w:p>
            <w:pPr>
              <w:rPr>
                <w:b/>
              </w:rPr>
            </w:pPr>
            <w:r>
              <w:rPr>
                <w:b/>
                <w:color w:val="00B050"/>
              </w:rPr>
              <w:t>00 04 59</w:t>
            </w:r>
          </w:p>
        </w:tc>
        <w:tc>
          <w:tcPr>
            <w:tcW w:w="1217" w:type="dxa"/>
            <w:tcBorders>
              <w:top w:val="single" w:color="auto" w:sz="4" w:space="0"/>
              <w:left w:val="single" w:color="auto" w:sz="4" w:space="0"/>
              <w:bottom w:val="single" w:color="auto" w:sz="4" w:space="0"/>
              <w:right w:val="single" w:color="auto" w:sz="4" w:space="0"/>
            </w:tcBorders>
          </w:tcPr>
          <w:p>
            <w:pPr>
              <w:rPr>
                <w:b/>
              </w:rPr>
            </w:pPr>
            <w:r>
              <w:rPr>
                <w:b/>
              </w:rPr>
              <w:t>3</w:t>
            </w:r>
          </w:p>
        </w:tc>
        <w:tc>
          <w:tcPr>
            <w:tcW w:w="1342" w:type="dxa"/>
            <w:tcBorders>
              <w:top w:val="single" w:color="auto" w:sz="4" w:space="0"/>
              <w:left w:val="single" w:color="auto" w:sz="4" w:space="0"/>
              <w:bottom w:val="single" w:color="auto" w:sz="4" w:space="0"/>
              <w:right w:val="single" w:color="auto" w:sz="4" w:space="0"/>
            </w:tcBorders>
          </w:tcPr>
          <w:p>
            <w:pPr>
              <w:rPr>
                <w:b/>
              </w:rPr>
            </w:pPr>
            <w:r>
              <w:rPr>
                <w:rFonts w:hint="eastAsia" w:ascii="微软雅黑" w:hAnsi="微软雅黑" w:eastAsia="微软雅黑" w:cs="微软雅黑"/>
                <w:b/>
              </w:rPr>
              <w:t>传感器编</w:t>
            </w:r>
            <w:r>
              <w:rPr>
                <w:rFonts w:hint="eastAsia"/>
                <w:b/>
              </w:rPr>
              <w:t>号</w:t>
            </w:r>
          </w:p>
        </w:tc>
        <w:tc>
          <w:tcPr>
            <w:tcW w:w="1217" w:type="dxa"/>
            <w:tcBorders>
              <w:top w:val="single" w:color="auto" w:sz="4" w:space="0"/>
              <w:left w:val="single" w:color="auto" w:sz="4" w:space="0"/>
              <w:bottom w:val="single" w:color="auto" w:sz="4" w:space="0"/>
              <w:right w:val="single" w:color="auto" w:sz="4" w:space="0"/>
            </w:tcBorders>
          </w:tcPr>
          <w:p>
            <w:pPr>
              <w:rPr>
                <w:b/>
              </w:rPr>
            </w:pPr>
          </w:p>
        </w:tc>
        <w:tc>
          <w:tcPr>
            <w:tcW w:w="2261" w:type="dxa"/>
            <w:tcBorders>
              <w:top w:val="single" w:color="auto" w:sz="4" w:space="0"/>
              <w:left w:val="single" w:color="auto" w:sz="4" w:space="0"/>
              <w:bottom w:val="single" w:color="auto" w:sz="4" w:space="0"/>
              <w:right w:val="single" w:color="auto" w:sz="4" w:space="0"/>
            </w:tcBorders>
          </w:tcPr>
          <w:p>
            <w:pP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8" w:type="dxa"/>
            <w:tcBorders>
              <w:top w:val="single" w:color="auto" w:sz="4" w:space="0"/>
              <w:left w:val="single" w:color="auto" w:sz="4" w:space="0"/>
              <w:bottom w:val="single" w:color="auto" w:sz="4" w:space="0"/>
              <w:right w:val="single" w:color="auto" w:sz="4" w:space="0"/>
            </w:tcBorders>
          </w:tcPr>
          <w:p>
            <w:pPr>
              <w:rPr>
                <w:b/>
                <w:color w:val="0070C0"/>
              </w:rPr>
            </w:pPr>
            <w:r>
              <w:rPr>
                <w:b/>
                <w:color w:val="0070C0"/>
              </w:rPr>
              <w:t>7</w:t>
            </w:r>
          </w:p>
        </w:tc>
        <w:tc>
          <w:tcPr>
            <w:tcW w:w="1217" w:type="dxa"/>
            <w:tcBorders>
              <w:top w:val="single" w:color="auto" w:sz="4" w:space="0"/>
              <w:left w:val="single" w:color="auto" w:sz="4" w:space="0"/>
              <w:bottom w:val="single" w:color="auto" w:sz="4" w:space="0"/>
              <w:right w:val="single" w:color="auto" w:sz="4" w:space="0"/>
            </w:tcBorders>
          </w:tcPr>
          <w:p>
            <w:pPr>
              <w:rPr>
                <w:b/>
                <w:color w:val="0070C0"/>
              </w:rPr>
            </w:pPr>
            <w:r>
              <w:rPr>
                <w:b/>
                <w:color w:val="0070C0"/>
              </w:rPr>
              <w:t>02</w:t>
            </w:r>
          </w:p>
        </w:tc>
        <w:tc>
          <w:tcPr>
            <w:tcW w:w="1217" w:type="dxa"/>
            <w:tcBorders>
              <w:top w:val="single" w:color="auto" w:sz="4" w:space="0"/>
              <w:left w:val="single" w:color="auto" w:sz="4" w:space="0"/>
              <w:bottom w:val="single" w:color="auto" w:sz="4" w:space="0"/>
              <w:right w:val="single" w:color="auto" w:sz="4" w:space="0"/>
            </w:tcBorders>
          </w:tcPr>
          <w:p>
            <w:pPr>
              <w:rPr>
                <w:b/>
                <w:color w:val="0070C0"/>
              </w:rPr>
            </w:pPr>
            <w:r>
              <w:rPr>
                <w:b/>
                <w:color w:val="0070C0"/>
              </w:rPr>
              <w:t>1</w:t>
            </w:r>
          </w:p>
        </w:tc>
        <w:tc>
          <w:tcPr>
            <w:tcW w:w="1342" w:type="dxa"/>
            <w:tcBorders>
              <w:top w:val="single" w:color="auto" w:sz="4" w:space="0"/>
              <w:left w:val="single" w:color="auto" w:sz="4" w:space="0"/>
              <w:bottom w:val="single" w:color="auto" w:sz="4" w:space="0"/>
              <w:right w:val="single" w:color="auto" w:sz="4" w:space="0"/>
            </w:tcBorders>
          </w:tcPr>
          <w:p>
            <w:pPr>
              <w:rPr>
                <w:b/>
                <w:color w:val="0070C0"/>
              </w:rPr>
            </w:pPr>
            <w:r>
              <w:rPr>
                <w:rFonts w:hint="eastAsia" w:ascii="微软雅黑" w:hAnsi="微软雅黑" w:eastAsia="微软雅黑" w:cs="微软雅黑"/>
                <w:b/>
                <w:color w:val="0070C0"/>
              </w:rPr>
              <w:t>标志</w:t>
            </w:r>
            <w:r>
              <w:rPr>
                <w:rFonts w:hint="eastAsia"/>
                <w:b/>
                <w:color w:val="0070C0"/>
              </w:rPr>
              <w:t>位</w:t>
            </w:r>
          </w:p>
        </w:tc>
        <w:tc>
          <w:tcPr>
            <w:tcW w:w="1217" w:type="dxa"/>
            <w:tcBorders>
              <w:top w:val="single" w:color="auto" w:sz="4" w:space="0"/>
              <w:left w:val="single" w:color="auto" w:sz="4" w:space="0"/>
              <w:bottom w:val="single" w:color="auto" w:sz="4" w:space="0"/>
              <w:right w:val="single" w:color="auto" w:sz="4" w:space="0"/>
            </w:tcBorders>
          </w:tcPr>
          <w:p>
            <w:pPr>
              <w:rPr>
                <w:b/>
                <w:color w:val="0070C0"/>
              </w:rPr>
            </w:pPr>
          </w:p>
        </w:tc>
        <w:tc>
          <w:tcPr>
            <w:tcW w:w="2261" w:type="dxa"/>
            <w:tcBorders>
              <w:top w:val="single" w:color="auto" w:sz="4" w:space="0"/>
              <w:left w:val="single" w:color="auto" w:sz="4" w:space="0"/>
              <w:bottom w:val="single" w:color="auto" w:sz="4" w:space="0"/>
              <w:right w:val="single" w:color="auto" w:sz="4" w:space="0"/>
            </w:tcBorders>
          </w:tcPr>
          <w:p>
            <w:pPr>
              <w:rPr>
                <w:b/>
                <w:color w:val="0070C0"/>
              </w:rPr>
            </w:pPr>
            <w:r>
              <w:rPr>
                <w:b/>
                <w:color w:val="0070C0"/>
              </w:rPr>
              <w:t>00</w:t>
            </w:r>
            <w:r>
              <w:rPr>
                <w:rFonts w:hint="eastAsia" w:ascii="微软雅黑" w:hAnsi="微软雅黑" w:eastAsia="微软雅黑" w:cs="微软雅黑"/>
                <w:b/>
                <w:color w:val="0070C0"/>
              </w:rPr>
              <w:t>：地表</w:t>
            </w:r>
          </w:p>
          <w:p>
            <w:pPr>
              <w:rPr>
                <w:b/>
                <w:color w:val="0070C0"/>
              </w:rPr>
            </w:pPr>
            <w:r>
              <w:rPr>
                <w:b/>
                <w:color w:val="0070C0"/>
              </w:rPr>
              <w:t>01</w:t>
            </w:r>
            <w:r>
              <w:rPr>
                <w:rFonts w:hint="eastAsia" w:ascii="微软雅黑" w:hAnsi="微软雅黑" w:eastAsia="微软雅黑" w:cs="微软雅黑"/>
                <w:b/>
                <w:color w:val="0070C0"/>
              </w:rPr>
              <w:t>：高精度</w:t>
            </w:r>
          </w:p>
          <w:p>
            <w:pPr>
              <w:rPr>
                <w:b/>
                <w:color w:val="0070C0"/>
              </w:rPr>
            </w:pPr>
            <w:r>
              <w:rPr>
                <w:b/>
                <w:color w:val="0070C0"/>
              </w:rPr>
              <w:t>02</w:t>
            </w:r>
            <w:r>
              <w:rPr>
                <w:rFonts w:hint="eastAsia" w:ascii="微软雅黑" w:hAnsi="微软雅黑" w:eastAsia="微软雅黑" w:cs="微软雅黑"/>
                <w:b/>
                <w:color w:val="0070C0"/>
              </w:rPr>
              <w:t>：路基沉</w:t>
            </w:r>
            <w:r>
              <w:rPr>
                <w:rFonts w:hint="eastAsia"/>
                <w:b/>
                <w:color w:val="0070C0"/>
              </w:rPr>
              <w:t>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8" w:type="dxa"/>
            <w:tcBorders>
              <w:top w:val="single" w:color="auto" w:sz="4" w:space="0"/>
              <w:left w:val="single" w:color="auto" w:sz="4" w:space="0"/>
              <w:bottom w:val="single" w:color="auto" w:sz="4" w:space="0"/>
              <w:right w:val="single" w:color="auto" w:sz="4" w:space="0"/>
            </w:tcBorders>
          </w:tcPr>
          <w:p>
            <w:pPr>
              <w:rPr>
                <w:b/>
                <w:color w:val="92D050"/>
              </w:rPr>
            </w:pPr>
            <w:r>
              <w:rPr>
                <w:b/>
                <w:color w:val="92D050"/>
              </w:rPr>
              <w:t>8</w:t>
            </w:r>
          </w:p>
        </w:tc>
        <w:tc>
          <w:tcPr>
            <w:tcW w:w="1217" w:type="dxa"/>
            <w:tcBorders>
              <w:top w:val="single" w:color="auto" w:sz="4" w:space="0"/>
              <w:left w:val="single" w:color="auto" w:sz="4" w:space="0"/>
              <w:bottom w:val="single" w:color="auto" w:sz="4" w:space="0"/>
              <w:right w:val="single" w:color="auto" w:sz="4" w:space="0"/>
            </w:tcBorders>
          </w:tcPr>
          <w:p>
            <w:pPr>
              <w:rPr>
                <w:b/>
                <w:color w:val="92D050"/>
              </w:rPr>
            </w:pPr>
            <w:r>
              <w:rPr>
                <w:b/>
                <w:color w:val="92D050"/>
              </w:rPr>
              <w:t>A8</w:t>
            </w:r>
          </w:p>
        </w:tc>
        <w:tc>
          <w:tcPr>
            <w:tcW w:w="1217" w:type="dxa"/>
            <w:tcBorders>
              <w:top w:val="single" w:color="auto" w:sz="4" w:space="0"/>
              <w:left w:val="single" w:color="auto" w:sz="4" w:space="0"/>
              <w:bottom w:val="single" w:color="auto" w:sz="4" w:space="0"/>
              <w:right w:val="single" w:color="auto" w:sz="4" w:space="0"/>
            </w:tcBorders>
          </w:tcPr>
          <w:p>
            <w:pPr>
              <w:rPr>
                <w:b/>
                <w:color w:val="92D050"/>
              </w:rPr>
            </w:pPr>
            <w:r>
              <w:rPr>
                <w:b/>
                <w:color w:val="92D050"/>
              </w:rPr>
              <w:t>1</w:t>
            </w:r>
          </w:p>
        </w:tc>
        <w:tc>
          <w:tcPr>
            <w:tcW w:w="1342" w:type="dxa"/>
            <w:tcBorders>
              <w:top w:val="single" w:color="auto" w:sz="4" w:space="0"/>
              <w:left w:val="single" w:color="auto" w:sz="4" w:space="0"/>
              <w:bottom w:val="single" w:color="auto" w:sz="4" w:space="0"/>
              <w:right w:val="single" w:color="auto" w:sz="4" w:space="0"/>
            </w:tcBorders>
          </w:tcPr>
          <w:p>
            <w:pPr>
              <w:rPr>
                <w:b/>
                <w:color w:val="92D050"/>
              </w:rPr>
            </w:pPr>
            <w:r>
              <w:rPr>
                <w:rFonts w:hint="eastAsia" w:ascii="微软雅黑" w:hAnsi="微软雅黑" w:eastAsia="微软雅黑" w:cs="微软雅黑"/>
                <w:b/>
                <w:color w:val="92D050"/>
              </w:rPr>
              <w:t>温</w:t>
            </w:r>
            <w:r>
              <w:rPr>
                <w:rFonts w:hint="eastAsia"/>
                <w:b/>
                <w:color w:val="92D050"/>
              </w:rPr>
              <w:t>度</w:t>
            </w:r>
          </w:p>
        </w:tc>
        <w:tc>
          <w:tcPr>
            <w:tcW w:w="1217" w:type="dxa"/>
            <w:tcBorders>
              <w:top w:val="single" w:color="auto" w:sz="4" w:space="0"/>
              <w:left w:val="single" w:color="auto" w:sz="4" w:space="0"/>
              <w:bottom w:val="single" w:color="auto" w:sz="4" w:space="0"/>
              <w:right w:val="single" w:color="auto" w:sz="4" w:space="0"/>
            </w:tcBorders>
          </w:tcPr>
          <w:p>
            <w:pPr>
              <w:rPr>
                <w:b/>
                <w:color w:val="92D050"/>
              </w:rPr>
            </w:pPr>
            <w:r>
              <w:rPr>
                <w:rFonts w:hint="eastAsia" w:ascii="微软雅黑" w:hAnsi="微软雅黑" w:eastAsia="微软雅黑" w:cs="微软雅黑"/>
                <w:b/>
                <w:color w:val="92D050"/>
              </w:rPr>
              <w:t>参考如下</w:t>
            </w:r>
            <w:r>
              <w:rPr>
                <w:b/>
                <w:color w:val="92D050"/>
              </w:rPr>
              <w:t>1</w:t>
            </w:r>
          </w:p>
        </w:tc>
        <w:tc>
          <w:tcPr>
            <w:tcW w:w="2261" w:type="dxa"/>
            <w:tcBorders>
              <w:top w:val="single" w:color="auto" w:sz="4" w:space="0"/>
              <w:left w:val="single" w:color="auto" w:sz="4" w:space="0"/>
              <w:bottom w:val="single" w:color="auto" w:sz="4" w:space="0"/>
              <w:right w:val="single" w:color="auto" w:sz="4" w:space="0"/>
            </w:tcBorders>
          </w:tcPr>
          <w:p>
            <w:pPr>
              <w:rPr>
                <w:b/>
                <w:color w:val="92D050"/>
              </w:rPr>
            </w:pPr>
            <w:r>
              <w:rPr>
                <w:b/>
                <w:color w:val="92D05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8" w:type="dxa"/>
            <w:tcBorders>
              <w:top w:val="single" w:color="auto" w:sz="4" w:space="0"/>
              <w:left w:val="single" w:color="auto" w:sz="4" w:space="0"/>
              <w:bottom w:val="single" w:color="auto" w:sz="4" w:space="0"/>
              <w:right w:val="single" w:color="auto" w:sz="4" w:space="0"/>
            </w:tcBorders>
          </w:tcPr>
          <w:p>
            <w:pPr>
              <w:rPr>
                <w:b/>
                <w:color w:val="FF0000"/>
              </w:rPr>
            </w:pPr>
            <w:r>
              <w:rPr>
                <w:b/>
                <w:color w:val="FF0000"/>
              </w:rPr>
              <w:t>9</w:t>
            </w:r>
          </w:p>
        </w:tc>
        <w:tc>
          <w:tcPr>
            <w:tcW w:w="1217" w:type="dxa"/>
            <w:tcBorders>
              <w:top w:val="single" w:color="auto" w:sz="4" w:space="0"/>
              <w:left w:val="single" w:color="auto" w:sz="4" w:space="0"/>
              <w:bottom w:val="single" w:color="auto" w:sz="4" w:space="0"/>
              <w:right w:val="single" w:color="auto" w:sz="4" w:space="0"/>
            </w:tcBorders>
          </w:tcPr>
          <w:p>
            <w:pPr>
              <w:rPr>
                <w:b/>
                <w:color w:val="FF0000"/>
              </w:rPr>
            </w:pPr>
            <w:r>
              <w:rPr>
                <w:b/>
                <w:color w:val="FF0000"/>
              </w:rPr>
              <w:t>00 F9 4B 2F</w:t>
            </w:r>
          </w:p>
        </w:tc>
        <w:tc>
          <w:tcPr>
            <w:tcW w:w="1217" w:type="dxa"/>
            <w:tcBorders>
              <w:top w:val="single" w:color="auto" w:sz="4" w:space="0"/>
              <w:left w:val="single" w:color="auto" w:sz="4" w:space="0"/>
              <w:bottom w:val="single" w:color="auto" w:sz="4" w:space="0"/>
              <w:right w:val="single" w:color="auto" w:sz="4" w:space="0"/>
            </w:tcBorders>
          </w:tcPr>
          <w:p>
            <w:pPr>
              <w:rPr>
                <w:b/>
                <w:color w:val="FF0000"/>
              </w:rPr>
            </w:pPr>
            <w:r>
              <w:rPr>
                <w:rFonts w:hint="eastAsia"/>
                <w:b/>
                <w:color w:val="FF0000"/>
              </w:rPr>
              <w:t>4</w:t>
            </w:r>
          </w:p>
        </w:tc>
        <w:tc>
          <w:tcPr>
            <w:tcW w:w="1342" w:type="dxa"/>
            <w:tcBorders>
              <w:top w:val="single" w:color="auto" w:sz="4" w:space="0"/>
              <w:left w:val="single" w:color="auto" w:sz="4" w:space="0"/>
              <w:bottom w:val="single" w:color="auto" w:sz="4" w:space="0"/>
              <w:right w:val="single" w:color="auto" w:sz="4" w:space="0"/>
            </w:tcBorders>
          </w:tcPr>
          <w:p>
            <w:pPr>
              <w:rPr>
                <w:b/>
                <w:color w:val="FF0000"/>
              </w:rPr>
            </w:pPr>
            <w:r>
              <w:rPr>
                <w:rFonts w:hint="eastAsia" w:ascii="微软雅黑" w:hAnsi="微软雅黑" w:eastAsia="微软雅黑" w:cs="微软雅黑"/>
                <w:b/>
                <w:color w:val="FF0000"/>
              </w:rPr>
              <w:t>角度数</w:t>
            </w:r>
            <w:r>
              <w:rPr>
                <w:rFonts w:hint="eastAsia"/>
                <w:b/>
                <w:color w:val="FF0000"/>
              </w:rPr>
              <w:t>据</w:t>
            </w:r>
          </w:p>
        </w:tc>
        <w:tc>
          <w:tcPr>
            <w:tcW w:w="1217" w:type="dxa"/>
            <w:tcBorders>
              <w:top w:val="single" w:color="auto" w:sz="4" w:space="0"/>
              <w:left w:val="single" w:color="auto" w:sz="4" w:space="0"/>
              <w:bottom w:val="single" w:color="auto" w:sz="4" w:space="0"/>
              <w:right w:val="single" w:color="auto" w:sz="4" w:space="0"/>
            </w:tcBorders>
          </w:tcPr>
          <w:p>
            <w:pPr>
              <w:rPr>
                <w:b/>
                <w:color w:val="FF0000"/>
              </w:rPr>
            </w:pPr>
            <w:r>
              <w:rPr>
                <w:rFonts w:hint="eastAsia" w:ascii="微软雅黑" w:hAnsi="微软雅黑" w:eastAsia="微软雅黑" w:cs="微软雅黑"/>
                <w:b/>
                <w:color w:val="FF0000"/>
              </w:rPr>
              <w:t>参考如下</w:t>
            </w:r>
            <w:r>
              <w:rPr>
                <w:b/>
                <w:color w:val="FF0000"/>
              </w:rPr>
              <w:t>2</w:t>
            </w:r>
          </w:p>
        </w:tc>
        <w:tc>
          <w:tcPr>
            <w:tcW w:w="2261" w:type="dxa"/>
            <w:tcBorders>
              <w:top w:val="single" w:color="auto" w:sz="4" w:space="0"/>
              <w:left w:val="single" w:color="auto" w:sz="4" w:space="0"/>
              <w:bottom w:val="single" w:color="auto" w:sz="4" w:space="0"/>
              <w:right w:val="single" w:color="auto" w:sz="4" w:space="0"/>
            </w:tcBorders>
          </w:tcPr>
          <w:p>
            <w:pPr>
              <w:rPr>
                <w:b/>
                <w:color w:val="FF0000"/>
              </w:rPr>
            </w:pPr>
            <w:r>
              <w:rPr>
                <w:rFonts w:hint="eastAsia" w:ascii="微软雅黑" w:hAnsi="微软雅黑" w:eastAsia="微软雅黑" w:cs="微软雅黑"/>
                <w:b/>
                <w:color w:val="FF0000"/>
              </w:rPr>
              <w:t>标志位为</w:t>
            </w:r>
            <w:r>
              <w:rPr>
                <w:b/>
                <w:color w:val="FF0000"/>
              </w:rPr>
              <w:t>00</w:t>
            </w:r>
            <w:r>
              <w:rPr>
                <w:rFonts w:hint="eastAsia" w:ascii="微软雅黑" w:hAnsi="微软雅黑" w:eastAsia="微软雅黑" w:cs="微软雅黑"/>
                <w:b/>
                <w:color w:val="FF0000"/>
              </w:rPr>
              <w:t>：代表第一字节为</w:t>
            </w:r>
            <w:r>
              <w:rPr>
                <w:b/>
                <w:color w:val="FF0000"/>
              </w:rPr>
              <w:t>X</w:t>
            </w:r>
            <w:r>
              <w:rPr>
                <w:rFonts w:hint="eastAsia" w:ascii="微软雅黑" w:hAnsi="微软雅黑" w:eastAsia="微软雅黑" w:cs="微软雅黑"/>
                <w:b/>
                <w:color w:val="FF0000"/>
              </w:rPr>
              <w:t>角度，第二字节为</w:t>
            </w:r>
            <w:r>
              <w:rPr>
                <w:b/>
                <w:color w:val="FF0000"/>
              </w:rPr>
              <w:t xml:space="preserve">Y </w:t>
            </w:r>
            <w:r>
              <w:rPr>
                <w:rFonts w:hint="eastAsia" w:ascii="微软雅黑" w:hAnsi="微软雅黑" w:eastAsia="微软雅黑" w:cs="微软雅黑"/>
                <w:b/>
                <w:color w:val="FF0000"/>
              </w:rPr>
              <w:t>角度</w:t>
            </w:r>
            <w:r>
              <w:rPr>
                <w:rFonts w:hint="eastAsia"/>
                <w:b/>
                <w:color w:val="FF0000"/>
              </w:rPr>
              <w:t>；</w:t>
            </w:r>
          </w:p>
          <w:p>
            <w:pPr>
              <w:rPr>
                <w:b/>
                <w:color w:val="FF0000"/>
              </w:rPr>
            </w:pPr>
            <w:r>
              <w:rPr>
                <w:rFonts w:hint="eastAsia" w:ascii="微软雅黑" w:hAnsi="微软雅黑" w:eastAsia="微软雅黑" w:cs="微软雅黑"/>
                <w:b/>
                <w:color w:val="FF0000"/>
              </w:rPr>
              <w:t>标志位为</w:t>
            </w:r>
            <w:r>
              <w:rPr>
                <w:b/>
                <w:color w:val="FF0000"/>
              </w:rPr>
              <w:t xml:space="preserve">01: </w:t>
            </w:r>
            <w:r>
              <w:rPr>
                <w:rFonts w:hint="eastAsia" w:ascii="微软雅黑" w:hAnsi="微软雅黑" w:eastAsia="微软雅黑" w:cs="微软雅黑"/>
                <w:b/>
                <w:color w:val="FF0000"/>
              </w:rPr>
              <w:t>代表第一字节为</w:t>
            </w:r>
            <w:r>
              <w:rPr>
                <w:b/>
                <w:color w:val="FF0000"/>
              </w:rPr>
              <w:t>X</w:t>
            </w:r>
            <w:r>
              <w:rPr>
                <w:rFonts w:hint="eastAsia" w:ascii="微软雅黑" w:hAnsi="微软雅黑" w:eastAsia="微软雅黑" w:cs="微软雅黑"/>
                <w:b/>
                <w:color w:val="FF0000"/>
              </w:rPr>
              <w:t>角度，第二字节为</w:t>
            </w:r>
            <w:r>
              <w:rPr>
                <w:b/>
                <w:color w:val="FF0000"/>
              </w:rPr>
              <w:t xml:space="preserve">Y </w:t>
            </w:r>
            <w:r>
              <w:rPr>
                <w:rFonts w:hint="eastAsia" w:ascii="微软雅黑" w:hAnsi="微软雅黑" w:eastAsia="微软雅黑" w:cs="微软雅黑"/>
                <w:b/>
                <w:color w:val="FF0000"/>
              </w:rPr>
              <w:t>角度（高精度无</w:t>
            </w:r>
            <w:r>
              <w:rPr>
                <w:b/>
                <w:color w:val="FF0000"/>
              </w:rPr>
              <w:t>Y</w:t>
            </w:r>
            <w:r>
              <w:rPr>
                <w:rFonts w:hint="eastAsia" w:ascii="微软雅黑" w:hAnsi="微软雅黑" w:eastAsia="微软雅黑" w:cs="微软雅黑"/>
                <w:b/>
                <w:color w:val="FF0000"/>
              </w:rPr>
              <w:t>值，可以用特殊字符代替或者与</w:t>
            </w:r>
            <w:r>
              <w:rPr>
                <w:b/>
                <w:color w:val="FF0000"/>
              </w:rPr>
              <w:t>x</w:t>
            </w:r>
            <w:r>
              <w:rPr>
                <w:rFonts w:hint="eastAsia" w:ascii="微软雅黑" w:hAnsi="微软雅黑" w:eastAsia="微软雅黑" w:cs="微软雅黑"/>
                <w:b/>
                <w:color w:val="FF0000"/>
              </w:rPr>
              <w:t>值相同）</w:t>
            </w:r>
            <w:r>
              <w:rPr>
                <w:rFonts w:hint="eastAsia"/>
                <w:b/>
                <w:color w:val="FF0000"/>
              </w:rPr>
              <w:t>；</w:t>
            </w:r>
          </w:p>
          <w:p>
            <w:pPr>
              <w:rPr>
                <w:b/>
                <w:color w:val="FF0000"/>
              </w:rPr>
            </w:pPr>
            <w:r>
              <w:rPr>
                <w:rFonts w:hint="eastAsia" w:ascii="微软雅黑" w:hAnsi="微软雅黑" w:eastAsia="微软雅黑" w:cs="微软雅黑"/>
                <w:b/>
                <w:color w:val="FF0000"/>
              </w:rPr>
              <w:t>标志位为</w:t>
            </w:r>
            <w:r>
              <w:rPr>
                <w:b/>
                <w:color w:val="FF0000"/>
              </w:rPr>
              <w:t>02</w:t>
            </w:r>
            <w:r>
              <w:rPr>
                <w:rFonts w:hint="eastAsia" w:ascii="微软雅黑" w:hAnsi="微软雅黑" w:eastAsia="微软雅黑" w:cs="微软雅黑"/>
                <w:b/>
                <w:color w:val="FF0000"/>
              </w:rPr>
              <w:t>：</w:t>
            </w:r>
            <w:r>
              <w:rPr>
                <w:b/>
                <w:color w:val="FF0000"/>
              </w:rPr>
              <w:t>2</w:t>
            </w:r>
            <w:r>
              <w:rPr>
                <w:rFonts w:hint="eastAsia" w:ascii="微软雅黑" w:hAnsi="微软雅黑" w:eastAsia="微软雅黑" w:cs="微软雅黑"/>
                <w:b/>
                <w:color w:val="FF0000"/>
              </w:rPr>
              <w:t>字节整体代表一个</w:t>
            </w:r>
            <w:r>
              <w:rPr>
                <w:b/>
                <w:color w:val="FF0000"/>
              </w:rPr>
              <w:t>AD</w:t>
            </w:r>
            <w:r>
              <w:rPr>
                <w:rFonts w:hint="eastAsia" w:ascii="微软雅黑" w:hAnsi="微软雅黑" w:eastAsia="微软雅黑" w:cs="微软雅黑"/>
                <w:b/>
                <w:color w:val="FF0000"/>
              </w:rPr>
              <w:t>数据</w:t>
            </w:r>
            <w:r>
              <w:rPr>
                <w:rFonts w:hint="eastAsia"/>
                <w:b/>
                <w:color w:val="FF0000"/>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8" w:type="dxa"/>
            <w:tcBorders>
              <w:top w:val="single" w:color="auto" w:sz="4" w:space="0"/>
              <w:left w:val="single" w:color="auto" w:sz="4" w:space="0"/>
              <w:bottom w:val="single" w:color="auto" w:sz="4" w:space="0"/>
              <w:right w:val="single" w:color="auto" w:sz="4" w:space="0"/>
            </w:tcBorders>
          </w:tcPr>
          <w:p>
            <w:pPr>
              <w:rPr>
                <w:b/>
                <w:color w:val="FFC000"/>
              </w:rPr>
            </w:pPr>
            <w:r>
              <w:rPr>
                <w:b/>
                <w:color w:val="FFC000"/>
              </w:rPr>
              <w:t>10</w:t>
            </w:r>
          </w:p>
        </w:tc>
        <w:tc>
          <w:tcPr>
            <w:tcW w:w="1217" w:type="dxa"/>
            <w:tcBorders>
              <w:top w:val="single" w:color="auto" w:sz="4" w:space="0"/>
              <w:left w:val="single" w:color="auto" w:sz="4" w:space="0"/>
              <w:bottom w:val="single" w:color="auto" w:sz="4" w:space="0"/>
              <w:right w:val="single" w:color="auto" w:sz="4" w:space="0"/>
            </w:tcBorders>
          </w:tcPr>
          <w:p>
            <w:pPr>
              <w:rPr>
                <w:b/>
                <w:color w:val="FFC000"/>
              </w:rPr>
            </w:pPr>
            <w:r>
              <w:rPr>
                <w:b/>
                <w:color w:val="FFC000"/>
              </w:rPr>
              <w:t>88</w:t>
            </w:r>
          </w:p>
        </w:tc>
        <w:tc>
          <w:tcPr>
            <w:tcW w:w="1217" w:type="dxa"/>
            <w:tcBorders>
              <w:top w:val="single" w:color="auto" w:sz="4" w:space="0"/>
              <w:left w:val="single" w:color="auto" w:sz="4" w:space="0"/>
              <w:bottom w:val="single" w:color="auto" w:sz="4" w:space="0"/>
              <w:right w:val="single" w:color="auto" w:sz="4" w:space="0"/>
            </w:tcBorders>
          </w:tcPr>
          <w:p>
            <w:pPr>
              <w:rPr>
                <w:b/>
                <w:color w:val="FFC000"/>
              </w:rPr>
            </w:pPr>
            <w:r>
              <w:rPr>
                <w:b/>
                <w:color w:val="FFC000"/>
              </w:rPr>
              <w:t>1</w:t>
            </w:r>
          </w:p>
        </w:tc>
        <w:tc>
          <w:tcPr>
            <w:tcW w:w="1342" w:type="dxa"/>
            <w:tcBorders>
              <w:top w:val="single" w:color="auto" w:sz="4" w:space="0"/>
              <w:left w:val="single" w:color="auto" w:sz="4" w:space="0"/>
              <w:bottom w:val="single" w:color="auto" w:sz="4" w:space="0"/>
              <w:right w:val="single" w:color="auto" w:sz="4" w:space="0"/>
            </w:tcBorders>
          </w:tcPr>
          <w:p>
            <w:pPr>
              <w:rPr>
                <w:b/>
                <w:color w:val="FFC000"/>
              </w:rPr>
            </w:pPr>
            <w:r>
              <w:rPr>
                <w:rFonts w:hint="eastAsia" w:ascii="微软雅黑" w:hAnsi="微软雅黑" w:eastAsia="微软雅黑" w:cs="微软雅黑"/>
                <w:b/>
                <w:color w:val="FFC000"/>
              </w:rPr>
              <w:t>校验</w:t>
            </w:r>
            <w:r>
              <w:rPr>
                <w:rFonts w:hint="eastAsia"/>
                <w:b/>
                <w:color w:val="FFC000"/>
              </w:rPr>
              <w:t>码</w:t>
            </w:r>
          </w:p>
        </w:tc>
        <w:tc>
          <w:tcPr>
            <w:tcW w:w="1217" w:type="dxa"/>
            <w:tcBorders>
              <w:top w:val="single" w:color="auto" w:sz="4" w:space="0"/>
              <w:left w:val="single" w:color="auto" w:sz="4" w:space="0"/>
              <w:bottom w:val="single" w:color="auto" w:sz="4" w:space="0"/>
              <w:right w:val="single" w:color="auto" w:sz="4" w:space="0"/>
            </w:tcBorders>
          </w:tcPr>
          <w:p>
            <w:pPr>
              <w:rPr>
                <w:b/>
                <w:color w:val="FFC000"/>
              </w:rPr>
            </w:pPr>
            <w:r>
              <w:rPr>
                <w:rFonts w:hint="eastAsia" w:ascii="微软雅黑" w:hAnsi="微软雅黑" w:eastAsia="微软雅黑" w:cs="微软雅黑"/>
                <w:b/>
                <w:color w:val="FFC000"/>
              </w:rPr>
              <w:t>参考校验码</w:t>
            </w:r>
            <w:r>
              <w:rPr>
                <w:b/>
                <w:color w:val="FFC000"/>
              </w:rPr>
              <w:t>3</w:t>
            </w:r>
          </w:p>
        </w:tc>
        <w:tc>
          <w:tcPr>
            <w:tcW w:w="2261" w:type="dxa"/>
            <w:tcBorders>
              <w:top w:val="single" w:color="auto" w:sz="4" w:space="0"/>
              <w:left w:val="single" w:color="auto" w:sz="4" w:space="0"/>
              <w:bottom w:val="single" w:color="auto" w:sz="4" w:space="0"/>
              <w:right w:val="single" w:color="auto" w:sz="4" w:space="0"/>
            </w:tcBorders>
          </w:tcPr>
          <w:p>
            <w:pPr>
              <w:rPr>
                <w:b/>
                <w:color w:val="FFC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8" w:type="dxa"/>
            <w:tcBorders>
              <w:top w:val="single" w:color="auto" w:sz="4" w:space="0"/>
              <w:left w:val="single" w:color="auto" w:sz="4" w:space="0"/>
              <w:bottom w:val="single" w:color="auto" w:sz="4" w:space="0"/>
              <w:right w:val="single" w:color="auto" w:sz="4" w:space="0"/>
            </w:tcBorders>
          </w:tcPr>
          <w:p>
            <w:pPr>
              <w:rPr>
                <w:b/>
              </w:rPr>
            </w:pPr>
            <w:r>
              <w:rPr>
                <w:b/>
              </w:rPr>
              <w:t>11</w:t>
            </w:r>
          </w:p>
        </w:tc>
        <w:tc>
          <w:tcPr>
            <w:tcW w:w="1217" w:type="dxa"/>
            <w:tcBorders>
              <w:top w:val="single" w:color="auto" w:sz="4" w:space="0"/>
              <w:left w:val="single" w:color="auto" w:sz="4" w:space="0"/>
              <w:bottom w:val="single" w:color="auto" w:sz="4" w:space="0"/>
              <w:right w:val="single" w:color="auto" w:sz="4" w:space="0"/>
            </w:tcBorders>
          </w:tcPr>
          <w:p>
            <w:pPr>
              <w:rPr>
                <w:b/>
              </w:rPr>
            </w:pPr>
            <w:r>
              <w:rPr>
                <w:b/>
              </w:rPr>
              <w:t>F1 EE</w:t>
            </w:r>
          </w:p>
        </w:tc>
        <w:tc>
          <w:tcPr>
            <w:tcW w:w="1217" w:type="dxa"/>
            <w:tcBorders>
              <w:top w:val="single" w:color="auto" w:sz="4" w:space="0"/>
              <w:left w:val="single" w:color="auto" w:sz="4" w:space="0"/>
              <w:bottom w:val="single" w:color="auto" w:sz="4" w:space="0"/>
              <w:right w:val="single" w:color="auto" w:sz="4" w:space="0"/>
            </w:tcBorders>
          </w:tcPr>
          <w:p>
            <w:pPr>
              <w:rPr>
                <w:b/>
              </w:rPr>
            </w:pPr>
            <w:r>
              <w:rPr>
                <w:b/>
              </w:rPr>
              <w:t>2</w:t>
            </w:r>
          </w:p>
        </w:tc>
        <w:tc>
          <w:tcPr>
            <w:tcW w:w="1342" w:type="dxa"/>
            <w:tcBorders>
              <w:top w:val="single" w:color="auto" w:sz="4" w:space="0"/>
              <w:left w:val="single" w:color="auto" w:sz="4" w:space="0"/>
              <w:bottom w:val="single" w:color="auto" w:sz="4" w:space="0"/>
              <w:right w:val="single" w:color="auto" w:sz="4" w:space="0"/>
            </w:tcBorders>
          </w:tcPr>
          <w:p>
            <w:pPr>
              <w:rPr>
                <w:b/>
              </w:rPr>
            </w:pPr>
            <w:r>
              <w:rPr>
                <w:rFonts w:hint="eastAsia" w:ascii="微软雅黑" w:hAnsi="微软雅黑" w:eastAsia="微软雅黑" w:cs="微软雅黑"/>
                <w:b/>
              </w:rPr>
              <w:t>报文</w:t>
            </w:r>
            <w:r>
              <w:rPr>
                <w:rFonts w:hint="eastAsia"/>
                <w:b/>
              </w:rPr>
              <w:t>尾</w:t>
            </w:r>
          </w:p>
        </w:tc>
        <w:tc>
          <w:tcPr>
            <w:tcW w:w="1217" w:type="dxa"/>
            <w:tcBorders>
              <w:top w:val="single" w:color="auto" w:sz="4" w:space="0"/>
              <w:left w:val="single" w:color="auto" w:sz="4" w:space="0"/>
              <w:bottom w:val="single" w:color="auto" w:sz="4" w:space="0"/>
              <w:right w:val="single" w:color="auto" w:sz="4" w:space="0"/>
            </w:tcBorders>
          </w:tcPr>
          <w:p>
            <w:pPr>
              <w:rPr>
                <w:b/>
              </w:rPr>
            </w:pPr>
          </w:p>
        </w:tc>
        <w:tc>
          <w:tcPr>
            <w:tcW w:w="2261" w:type="dxa"/>
            <w:tcBorders>
              <w:top w:val="single" w:color="auto" w:sz="4" w:space="0"/>
              <w:left w:val="single" w:color="auto" w:sz="4" w:space="0"/>
              <w:bottom w:val="single" w:color="auto" w:sz="4" w:space="0"/>
              <w:right w:val="single" w:color="auto" w:sz="4" w:space="0"/>
            </w:tcBorders>
          </w:tcPr>
          <w:p>
            <w:pPr>
              <w:rPr>
                <w:b/>
              </w:rPr>
            </w:pPr>
          </w:p>
        </w:tc>
      </w:tr>
    </w:tbl>
    <w:p>
      <w:pPr>
        <w:rPr>
          <w:rFonts w:asciiTheme="minorHAnsi" w:hAnsiTheme="minorHAnsi" w:eastAsiaTheme="minorEastAsia" w:cstheme="minorBidi"/>
          <w:b/>
          <w:szCs w:val="22"/>
        </w:rPr>
      </w:pPr>
      <w:r>
        <w:rPr>
          <w:rFonts w:hint="eastAsia"/>
          <w:b/>
        </w:rPr>
        <w:t>图表（</w:t>
      </w:r>
      <w:r>
        <w:rPr>
          <w:b/>
        </w:rPr>
        <w:t>1</w:t>
      </w:r>
      <w:r>
        <w:rPr>
          <w:rFonts w:hint="eastAsia"/>
          <w:b/>
        </w:rPr>
        <w:t>）</w:t>
      </w:r>
    </w:p>
    <w:p>
      <w:pPr>
        <w:spacing w:line="360" w:lineRule="auto"/>
        <w:rPr>
          <w:b/>
        </w:rPr>
      </w:pPr>
      <w:r>
        <w:rPr>
          <w:b/>
          <w:color w:val="FF0000"/>
        </w:rPr>
        <w:t>1.</w:t>
      </w:r>
      <w:r>
        <w:rPr>
          <w:rFonts w:hint="eastAsia"/>
          <w:color w:val="FF0000"/>
        </w:rPr>
        <w:t>温度计算公式</w:t>
      </w:r>
    </w:p>
    <w:p>
      <w:pPr>
        <w:spacing w:line="360" w:lineRule="auto"/>
        <w:rPr>
          <w:b/>
        </w:rPr>
      </w:pPr>
      <w:r>
        <w:rPr>
          <w:rFonts w:hint="eastAsia"/>
          <w:b/>
        </w:rPr>
        <w:t>答：</w:t>
      </w:r>
      <w:r>
        <w:rPr>
          <w:b/>
        </w:rPr>
        <w:t>16</w:t>
      </w:r>
      <w:r>
        <w:rPr>
          <w:rFonts w:hint="eastAsia"/>
          <w:b/>
        </w:rPr>
        <w:t>进制数</w:t>
      </w:r>
      <w:r>
        <w:rPr>
          <w:b/>
        </w:rPr>
        <w:t>A8</w:t>
      </w:r>
      <w:r>
        <w:rPr>
          <w:rFonts w:hint="eastAsia"/>
          <w:b/>
        </w:rPr>
        <w:t>转换成</w:t>
      </w:r>
      <w:r>
        <w:rPr>
          <w:b/>
        </w:rPr>
        <w:t>10</w:t>
      </w:r>
      <w:r>
        <w:rPr>
          <w:rFonts w:hint="eastAsia"/>
          <w:b/>
        </w:rPr>
        <w:t>进制数</w:t>
      </w:r>
      <w:r>
        <w:rPr>
          <w:b/>
        </w:rPr>
        <w:t>,</w:t>
      </w:r>
      <w:r>
        <w:rPr>
          <w:rFonts w:hint="eastAsia"/>
          <w:b/>
        </w:rPr>
        <w:t>之后得到的数据代入公式：</w:t>
      </w:r>
      <w:r>
        <w:rPr>
          <w:b/>
        </w:rPr>
        <w:t>T=(</w:t>
      </w:r>
      <w:r>
        <w:rPr>
          <w:rFonts w:hint="eastAsia"/>
          <w:b/>
        </w:rPr>
        <w:t>温度</w:t>
      </w:r>
      <w:r>
        <w:rPr>
          <w:b/>
        </w:rPr>
        <w:t>-197)/</w:t>
      </w:r>
      <w:r>
        <w:rPr>
          <w:rFonts w:hint="eastAsia"/>
          <w:b/>
        </w:rPr>
        <w:t>（</w:t>
      </w:r>
      <w:r>
        <w:rPr>
          <w:b/>
        </w:rPr>
        <w:t>-1.083</w:t>
      </w:r>
      <w:r>
        <w:rPr>
          <w:rFonts w:hint="eastAsia"/>
          <w:b/>
        </w:rPr>
        <w:t>）；</w:t>
      </w:r>
    </w:p>
    <w:p>
      <w:pPr>
        <w:spacing w:line="360" w:lineRule="auto"/>
        <w:rPr>
          <w:b/>
        </w:rPr>
      </w:pPr>
      <w:r>
        <w:rPr>
          <w:b/>
          <w:color w:val="FF0000"/>
        </w:rPr>
        <w:t>2.</w:t>
      </w:r>
      <w:r>
        <w:rPr>
          <w:rFonts w:hint="eastAsia"/>
          <w:color w:val="FF0000"/>
        </w:rPr>
        <w:t>角度数据计算</w:t>
      </w:r>
    </w:p>
    <w:p>
      <w:pPr>
        <w:spacing w:line="360" w:lineRule="auto"/>
        <w:rPr>
          <w:b/>
          <w:color w:val="FF0000"/>
        </w:rPr>
      </w:pPr>
      <w:r>
        <w:rPr>
          <w:rFonts w:hint="eastAsia"/>
          <w:b/>
          <w:color w:val="FF0000"/>
        </w:rPr>
        <w:t>标志我为</w:t>
      </w:r>
      <w:r>
        <w:rPr>
          <w:b/>
          <w:color w:val="FF0000"/>
        </w:rPr>
        <w:t>00</w:t>
      </w:r>
      <w:r>
        <w:rPr>
          <w:rFonts w:hint="eastAsia"/>
          <w:b/>
          <w:color w:val="FF0000"/>
        </w:rPr>
        <w:t>（地表）</w:t>
      </w:r>
    </w:p>
    <w:p>
      <w:pPr>
        <w:spacing w:line="360" w:lineRule="auto"/>
        <w:rPr>
          <w:b/>
          <w:color w:val="000000" w:themeColor="text1"/>
        </w:rPr>
      </w:pPr>
      <w:r>
        <w:rPr>
          <w:b/>
          <w:color w:val="000000" w:themeColor="text1"/>
        </w:rPr>
        <w:t>X</w:t>
      </w:r>
      <w:r>
        <w:rPr>
          <w:rFonts w:hint="eastAsia"/>
          <w:b/>
          <w:color w:val="000000" w:themeColor="text1"/>
        </w:rPr>
        <w:t>角度计算：</w:t>
      </w:r>
      <w:r>
        <w:rPr>
          <w:b/>
          <w:color w:val="000000" w:themeColor="text1"/>
        </w:rPr>
        <w:t>16</w:t>
      </w:r>
      <w:r>
        <w:rPr>
          <w:rFonts w:hint="eastAsia"/>
          <w:b/>
          <w:color w:val="000000" w:themeColor="text1"/>
        </w:rPr>
        <w:t>进制直接转换成</w:t>
      </w:r>
      <w:r>
        <w:rPr>
          <w:b/>
          <w:color w:val="000000" w:themeColor="text1"/>
        </w:rPr>
        <w:t>10</w:t>
      </w:r>
      <w:r>
        <w:rPr>
          <w:rFonts w:hint="eastAsia"/>
          <w:b/>
          <w:color w:val="000000" w:themeColor="text1"/>
        </w:rPr>
        <w:t>进制，通过如下计算方法</w:t>
      </w:r>
    </w:p>
    <w:p>
      <w:pPr>
        <w:spacing w:line="360" w:lineRule="auto"/>
        <w:rPr>
          <w:b/>
          <w:color w:val="000000" w:themeColor="text1"/>
        </w:rPr>
      </w:pPr>
      <w:r>
        <w:rPr>
          <w:rFonts w:hint="eastAsia"/>
          <w:b/>
          <w:color w:val="000000" w:themeColor="text1"/>
        </w:rPr>
        <w:t>角度</w:t>
      </w:r>
      <w:r>
        <w:rPr>
          <w:b/>
          <w:color w:val="000000" w:themeColor="text1"/>
        </w:rPr>
        <w:t>=arcsin((AD</w:t>
      </w:r>
      <w:r>
        <w:rPr>
          <w:rFonts w:hint="eastAsia"/>
          <w:b/>
          <w:color w:val="000000" w:themeColor="text1"/>
        </w:rPr>
        <w:t>值</w:t>
      </w:r>
      <w:r>
        <w:rPr>
          <w:b/>
          <w:color w:val="000000" w:themeColor="text1"/>
        </w:rPr>
        <w:t>-1024)/1638)</w:t>
      </w:r>
    </w:p>
    <w:p>
      <w:pPr>
        <w:spacing w:line="360" w:lineRule="auto"/>
        <w:rPr>
          <w:b/>
          <w:color w:val="000000" w:themeColor="text1"/>
        </w:rPr>
      </w:pPr>
      <w:r>
        <w:rPr>
          <w:b/>
          <w:color w:val="000000" w:themeColor="text1"/>
        </w:rPr>
        <w:t>Y</w:t>
      </w:r>
      <w:r>
        <w:rPr>
          <w:rFonts w:hint="eastAsia"/>
          <w:b/>
          <w:color w:val="000000" w:themeColor="text1"/>
        </w:rPr>
        <w:t>角度计算：</w:t>
      </w:r>
      <w:r>
        <w:rPr>
          <w:b/>
          <w:color w:val="000000" w:themeColor="text1"/>
        </w:rPr>
        <w:t>16</w:t>
      </w:r>
      <w:r>
        <w:rPr>
          <w:rFonts w:hint="eastAsia"/>
          <w:b/>
          <w:color w:val="000000" w:themeColor="text1"/>
        </w:rPr>
        <w:t>进制直接转换成</w:t>
      </w:r>
      <w:r>
        <w:rPr>
          <w:b/>
          <w:color w:val="000000" w:themeColor="text1"/>
        </w:rPr>
        <w:t>10</w:t>
      </w:r>
      <w:r>
        <w:rPr>
          <w:rFonts w:hint="eastAsia"/>
          <w:b/>
          <w:color w:val="000000" w:themeColor="text1"/>
        </w:rPr>
        <w:t>进制，通过如下计算方法</w:t>
      </w:r>
    </w:p>
    <w:p>
      <w:pPr>
        <w:spacing w:line="360" w:lineRule="auto"/>
        <w:rPr>
          <w:b/>
          <w:color w:val="000000" w:themeColor="text1"/>
        </w:rPr>
      </w:pPr>
      <w:r>
        <w:rPr>
          <w:rFonts w:hint="eastAsia"/>
          <w:b/>
          <w:color w:val="000000" w:themeColor="text1"/>
        </w:rPr>
        <w:t>角度</w:t>
      </w:r>
      <w:r>
        <w:rPr>
          <w:b/>
          <w:color w:val="000000" w:themeColor="text1"/>
        </w:rPr>
        <w:t>=arcsin((AD</w:t>
      </w:r>
      <w:r>
        <w:rPr>
          <w:rFonts w:hint="eastAsia"/>
          <w:b/>
          <w:color w:val="000000" w:themeColor="text1"/>
        </w:rPr>
        <w:t>值</w:t>
      </w:r>
      <w:r>
        <w:rPr>
          <w:b/>
          <w:color w:val="000000" w:themeColor="text1"/>
        </w:rPr>
        <w:t>-1024)/1638)</w:t>
      </w:r>
    </w:p>
    <w:p>
      <w:pPr>
        <w:spacing w:line="360" w:lineRule="auto"/>
        <w:rPr>
          <w:b/>
          <w:color w:val="000000" w:themeColor="text1"/>
        </w:rPr>
      </w:pPr>
    </w:p>
    <w:p>
      <w:pPr>
        <w:spacing w:line="360" w:lineRule="auto"/>
        <w:rPr>
          <w:b/>
          <w:color w:val="FF0000"/>
        </w:rPr>
      </w:pPr>
      <w:r>
        <w:rPr>
          <w:rFonts w:hint="eastAsia"/>
          <w:b/>
          <w:color w:val="FF0000"/>
        </w:rPr>
        <w:t>标志位为</w:t>
      </w:r>
      <w:r>
        <w:rPr>
          <w:b/>
          <w:color w:val="FF0000"/>
        </w:rPr>
        <w:t>01</w:t>
      </w:r>
      <w:r>
        <w:rPr>
          <w:rFonts w:hint="eastAsia"/>
          <w:b/>
          <w:color w:val="FF0000"/>
        </w:rPr>
        <w:t>（高精度）</w:t>
      </w:r>
      <w:r>
        <w:rPr>
          <w:rFonts w:hint="eastAsia"/>
          <w:b/>
          <w:color w:val="FF0000"/>
          <w:lang w:val="en-US" w:eastAsia="zh-CN"/>
        </w:rPr>
        <w:t>(同路基沉降02)</w:t>
      </w:r>
    </w:p>
    <w:p>
      <w:pPr>
        <w:spacing w:line="360" w:lineRule="auto"/>
        <w:rPr>
          <w:b/>
          <w:strike/>
          <w:dstrike w:val="0"/>
          <w:color w:val="000000" w:themeColor="text1"/>
        </w:rPr>
      </w:pPr>
      <w:r>
        <w:rPr>
          <w:b/>
          <w:strike/>
          <w:dstrike w:val="0"/>
          <w:color w:val="000000" w:themeColor="text1"/>
        </w:rPr>
        <w:t>X</w:t>
      </w:r>
      <w:r>
        <w:rPr>
          <w:rFonts w:hint="eastAsia"/>
          <w:b/>
          <w:strike/>
          <w:dstrike w:val="0"/>
          <w:color w:val="000000" w:themeColor="text1"/>
        </w:rPr>
        <w:t>角度计算：</w:t>
      </w:r>
      <w:r>
        <w:rPr>
          <w:b/>
          <w:strike/>
          <w:dstrike w:val="0"/>
          <w:color w:val="000000" w:themeColor="text1"/>
        </w:rPr>
        <w:t>16</w:t>
      </w:r>
      <w:r>
        <w:rPr>
          <w:rFonts w:hint="eastAsia"/>
          <w:b/>
          <w:strike/>
          <w:dstrike w:val="0"/>
          <w:color w:val="000000" w:themeColor="text1"/>
        </w:rPr>
        <w:t>进制直接转换成</w:t>
      </w:r>
      <w:r>
        <w:rPr>
          <w:b/>
          <w:strike/>
          <w:dstrike w:val="0"/>
          <w:color w:val="000000" w:themeColor="text1"/>
        </w:rPr>
        <w:t>10</w:t>
      </w:r>
      <w:r>
        <w:rPr>
          <w:rFonts w:hint="eastAsia"/>
          <w:b/>
          <w:strike/>
          <w:dstrike w:val="0"/>
          <w:color w:val="000000" w:themeColor="text1"/>
        </w:rPr>
        <w:t>进制，通过如下计算方法</w:t>
      </w:r>
    </w:p>
    <w:p>
      <w:pPr>
        <w:spacing w:line="360" w:lineRule="auto"/>
        <w:rPr>
          <w:b/>
          <w:strike/>
          <w:dstrike w:val="0"/>
          <w:color w:val="000000" w:themeColor="text1"/>
        </w:rPr>
      </w:pPr>
      <w:r>
        <w:rPr>
          <w:rFonts w:hint="eastAsia"/>
          <w:b/>
          <w:strike/>
          <w:dstrike w:val="0"/>
          <w:color w:val="000000" w:themeColor="text1"/>
        </w:rPr>
        <w:t>角度</w:t>
      </w:r>
      <w:r>
        <w:rPr>
          <w:b/>
          <w:strike/>
          <w:dstrike w:val="0"/>
          <w:color w:val="000000" w:themeColor="text1"/>
        </w:rPr>
        <w:t>=arcsin((AD</w:t>
      </w:r>
      <w:r>
        <w:rPr>
          <w:rFonts w:hint="eastAsia"/>
          <w:b/>
          <w:strike/>
          <w:dstrike w:val="0"/>
          <w:color w:val="000000" w:themeColor="text1"/>
        </w:rPr>
        <w:t>值</w:t>
      </w:r>
      <w:r>
        <w:rPr>
          <w:b/>
          <w:strike/>
          <w:dstrike w:val="0"/>
          <w:color w:val="000000" w:themeColor="text1"/>
        </w:rPr>
        <w:t>-1024)/1638)</w:t>
      </w:r>
    </w:p>
    <w:p>
      <w:pPr>
        <w:spacing w:line="360" w:lineRule="auto"/>
        <w:rPr>
          <w:b/>
          <w:color w:val="FF0000"/>
        </w:rPr>
      </w:pPr>
    </w:p>
    <w:p>
      <w:pPr>
        <w:spacing w:line="360" w:lineRule="auto"/>
        <w:rPr>
          <w:b/>
          <w:color w:val="FF0000"/>
        </w:rPr>
      </w:pPr>
      <w:r>
        <w:rPr>
          <w:rFonts w:hint="eastAsia"/>
          <w:b/>
          <w:color w:val="FF0000"/>
        </w:rPr>
        <w:t>标志位为</w:t>
      </w:r>
      <w:r>
        <w:rPr>
          <w:b/>
          <w:color w:val="FF0000"/>
        </w:rPr>
        <w:t>02</w:t>
      </w:r>
      <w:r>
        <w:rPr>
          <w:rFonts w:hint="eastAsia"/>
          <w:b/>
          <w:color w:val="FF0000"/>
        </w:rPr>
        <w:t>（路基沉降）</w:t>
      </w:r>
    </w:p>
    <w:p>
      <w:pPr>
        <w:spacing w:line="360" w:lineRule="auto"/>
        <w:rPr>
          <w:b/>
        </w:rPr>
      </w:pPr>
      <w:r>
        <w:rPr>
          <w:rFonts w:hint="eastAsia"/>
          <w:b/>
        </w:rPr>
        <w:t>答：以图表（</w:t>
      </w:r>
      <w:r>
        <w:rPr>
          <w:b/>
        </w:rPr>
        <w:t>1</w:t>
      </w:r>
      <w:r>
        <w:rPr>
          <w:rFonts w:hint="eastAsia"/>
          <w:b/>
        </w:rPr>
        <w:t>）序号</w:t>
      </w:r>
      <w:r>
        <w:rPr>
          <w:b/>
        </w:rPr>
        <w:t>9</w:t>
      </w:r>
      <w:r>
        <w:rPr>
          <w:rFonts w:hint="eastAsia"/>
          <w:b/>
        </w:rPr>
        <w:t>举例</w:t>
      </w:r>
    </w:p>
    <w:p>
      <w:pPr>
        <w:spacing w:line="360" w:lineRule="auto"/>
        <w:rPr>
          <w:b/>
        </w:rPr>
      </w:pPr>
      <w:r>
        <w:rPr>
          <w:b/>
        </w:rPr>
        <w:t>00 F9 4B 2F  16</w:t>
      </w:r>
      <w:r>
        <w:rPr>
          <w:rFonts w:hint="eastAsia"/>
          <w:b/>
        </w:rPr>
        <w:t>进制数值转换得</w:t>
      </w:r>
      <w:r>
        <w:rPr>
          <w:b/>
        </w:rPr>
        <w:t>2</w:t>
      </w:r>
      <w:r>
        <w:rPr>
          <w:rFonts w:hint="eastAsia"/>
          <w:b/>
        </w:rPr>
        <w:t>进制数值（默认第一位为正负号校验位，</w:t>
      </w:r>
      <w:r>
        <w:rPr>
          <w:b/>
        </w:rPr>
        <w:t>1</w:t>
      </w:r>
      <w:r>
        <w:rPr>
          <w:rFonts w:hint="eastAsia"/>
          <w:b/>
        </w:rPr>
        <w:t>代表负数，</w:t>
      </w:r>
      <w:r>
        <w:rPr>
          <w:b/>
        </w:rPr>
        <w:t>0</w:t>
      </w:r>
      <w:r>
        <w:rPr>
          <w:rFonts w:hint="eastAsia"/>
          <w:b/>
        </w:rPr>
        <w:t>代表正数）：</w:t>
      </w:r>
    </w:p>
    <w:p>
      <w:pPr>
        <w:spacing w:line="360" w:lineRule="auto"/>
        <w:rPr>
          <w:b/>
        </w:rPr>
      </w:pPr>
      <w:r>
        <w:rPr>
          <w:b/>
        </w:rPr>
        <w:t>A.</w:t>
      </w:r>
      <w:r>
        <w:rPr>
          <w:rFonts w:hint="eastAsia"/>
          <w:b/>
        </w:rPr>
        <w:t>如果首位为</w:t>
      </w:r>
      <w:r>
        <w:rPr>
          <w:b/>
        </w:rPr>
        <w:t>1</w:t>
      </w:r>
      <w:r>
        <w:rPr>
          <w:rFonts w:hint="eastAsia"/>
          <w:b/>
        </w:rPr>
        <w:t>的情况下，具体如下：</w:t>
      </w:r>
    </w:p>
    <w:p>
      <w:pPr>
        <w:spacing w:line="360" w:lineRule="auto"/>
        <w:rPr>
          <w:b/>
        </w:rPr>
      </w:pPr>
    </w:p>
    <w:p>
      <w:pPr>
        <w:spacing w:line="360" w:lineRule="auto"/>
        <w:rPr>
          <w:b/>
        </w:rPr>
      </w:pPr>
      <w:r>
        <w:rPr>
          <w:rFonts w:hint="eastAsia"/>
          <w:b/>
          <w:color w:val="FF0000"/>
        </w:rPr>
        <w:t>原码</w:t>
      </w:r>
      <w:r>
        <w:rPr>
          <w:rFonts w:hint="eastAsia"/>
          <w:b/>
        </w:rPr>
        <w:t>：</w:t>
      </w:r>
      <w:r>
        <w:rPr>
          <w:b/>
          <w:color w:val="FF0000"/>
        </w:rPr>
        <w:t xml:space="preserve">1 </w:t>
      </w:r>
      <w:r>
        <w:rPr>
          <w:b/>
        </w:rPr>
        <w:t xml:space="preserve">111 1001 0100 1011 0010 1111   </w:t>
      </w:r>
      <w:r>
        <w:rPr>
          <w:rFonts w:hint="eastAsia"/>
          <w:b/>
          <w:color w:val="FF0000"/>
        </w:rPr>
        <w:t>解释：校验位不操作，第一位</w:t>
      </w:r>
      <w:r>
        <w:rPr>
          <w:b/>
          <w:color w:val="FF0000"/>
        </w:rPr>
        <w:t>1</w:t>
      </w:r>
      <w:r>
        <w:rPr>
          <w:rFonts w:hint="eastAsia"/>
          <w:b/>
          <w:color w:val="FF0000"/>
        </w:rPr>
        <w:t>代表负数，</w:t>
      </w:r>
    </w:p>
    <w:p>
      <w:pPr>
        <w:spacing w:line="360" w:lineRule="auto"/>
        <w:rPr>
          <w:b/>
        </w:rPr>
      </w:pPr>
      <w:r>
        <w:rPr>
          <w:rFonts w:hint="eastAsia"/>
          <w:b/>
          <w:color w:val="FF0000"/>
        </w:rPr>
        <w:t>取反</w:t>
      </w:r>
      <w:r>
        <w:rPr>
          <w:rFonts w:hint="eastAsia"/>
          <w:b/>
        </w:rPr>
        <w:t>：</w:t>
      </w:r>
      <w:r>
        <w:rPr>
          <w:b/>
          <w:color w:val="FF0000"/>
        </w:rPr>
        <w:t xml:space="preserve">1 </w:t>
      </w:r>
      <w:r>
        <w:rPr>
          <w:b/>
        </w:rPr>
        <w:t>000 0110 1011 0100 1101 0000</w:t>
      </w:r>
    </w:p>
    <w:p>
      <w:pPr>
        <w:spacing w:line="360" w:lineRule="auto"/>
        <w:rPr>
          <w:b/>
        </w:rPr>
      </w:pPr>
      <w:r>
        <w:rPr>
          <w:rFonts w:hint="eastAsia"/>
          <w:b/>
          <w:color w:val="FF0000"/>
        </w:rPr>
        <w:t>加</w:t>
      </w:r>
      <w:r>
        <w:rPr>
          <w:b/>
          <w:color w:val="FF0000"/>
        </w:rPr>
        <w:t xml:space="preserve"> 1</w:t>
      </w:r>
      <w:r>
        <w:rPr>
          <w:rFonts w:hint="eastAsia"/>
          <w:b/>
        </w:rPr>
        <w:t>：</w:t>
      </w:r>
      <w:r>
        <w:rPr>
          <w:b/>
          <w:color w:val="FF0000"/>
        </w:rPr>
        <w:t xml:space="preserve">1 </w:t>
      </w:r>
      <w:r>
        <w:rPr>
          <w:b/>
        </w:rPr>
        <w:t xml:space="preserve">000 0110 1011 0100 1101 0001 </w:t>
      </w:r>
    </w:p>
    <w:p>
      <w:pPr>
        <w:spacing w:line="360" w:lineRule="auto"/>
        <w:rPr>
          <w:b/>
          <w:color w:val="FF0000"/>
        </w:rPr>
      </w:pPr>
      <w:r>
        <w:rPr>
          <w:rFonts w:hint="eastAsia"/>
          <w:b/>
        </w:rPr>
        <w:t>把加</w:t>
      </w:r>
      <w:r>
        <w:rPr>
          <w:b/>
        </w:rPr>
        <w:t>1</w:t>
      </w:r>
      <w:r>
        <w:rPr>
          <w:rFonts w:hint="eastAsia"/>
          <w:b/>
        </w:rPr>
        <w:t>数值：</w:t>
      </w:r>
      <w:r>
        <w:rPr>
          <w:b/>
        </w:rPr>
        <w:t xml:space="preserve"> 000 0110 1011 0100 1101 0001</w:t>
      </w:r>
      <w:r>
        <w:rPr>
          <w:rFonts w:hint="eastAsia"/>
          <w:b/>
        </w:rPr>
        <w:t>转换成十进制。</w:t>
      </w:r>
      <w:r>
        <w:rPr>
          <w:rFonts w:hint="eastAsia"/>
          <w:b/>
          <w:color w:val="FF0000"/>
        </w:rPr>
        <w:t>注意（首位为</w:t>
      </w:r>
      <w:r>
        <w:rPr>
          <w:b/>
          <w:color w:val="FF0000"/>
        </w:rPr>
        <w:t>1</w:t>
      </w:r>
      <w:r>
        <w:rPr>
          <w:rFonts w:hint="eastAsia"/>
          <w:b/>
          <w:color w:val="FF0000"/>
        </w:rPr>
        <w:t>，请加负号）</w:t>
      </w:r>
    </w:p>
    <w:p>
      <w:pPr>
        <w:spacing w:line="360" w:lineRule="auto"/>
        <w:rPr>
          <w:b/>
        </w:rPr>
      </w:pPr>
      <w:r>
        <w:rPr>
          <w:rFonts w:hint="eastAsia"/>
          <w:b/>
          <w:color w:val="FF0000"/>
        </w:rPr>
        <w:t>加</w:t>
      </w:r>
      <w:r>
        <w:rPr>
          <w:b/>
          <w:color w:val="FF0000"/>
        </w:rPr>
        <w:t>1</w:t>
      </w:r>
      <w:r>
        <w:rPr>
          <w:rFonts w:hint="eastAsia"/>
          <w:b/>
          <w:color w:val="FF0000"/>
        </w:rPr>
        <w:t>转</w:t>
      </w:r>
      <w:r>
        <w:rPr>
          <w:b/>
          <w:color w:val="FF0000"/>
        </w:rPr>
        <w:t>10</w:t>
      </w:r>
      <w:r>
        <w:rPr>
          <w:rFonts w:hint="eastAsia"/>
          <w:b/>
          <w:color w:val="FF0000"/>
        </w:rPr>
        <w:t>进制：</w:t>
      </w:r>
      <w:r>
        <w:rPr>
          <w:b/>
          <w:color w:val="FF0000"/>
        </w:rPr>
        <w:t>AD=</w:t>
      </w:r>
      <w:r>
        <w:rPr>
          <w:b/>
        </w:rPr>
        <w:t>-439505</w:t>
      </w:r>
      <w:r>
        <w:rPr>
          <w:rFonts w:hint="eastAsia"/>
          <w:b/>
        </w:rPr>
        <w:t>；</w:t>
      </w:r>
    </w:p>
    <w:p>
      <w:pPr>
        <w:spacing w:line="360" w:lineRule="auto"/>
        <w:rPr>
          <w:b/>
          <w:color w:val="00B050"/>
        </w:rPr>
      </w:pPr>
      <w:r>
        <w:rPr>
          <w:b/>
          <w:color w:val="00B050"/>
        </w:rPr>
        <w:t>T=(</w:t>
      </w:r>
      <w:r>
        <w:rPr>
          <w:rFonts w:hint="eastAsia"/>
          <w:b/>
          <w:color w:val="00B050"/>
        </w:rPr>
        <w:t>温度</w:t>
      </w:r>
      <w:r>
        <w:rPr>
          <w:b/>
          <w:color w:val="00B050"/>
        </w:rPr>
        <w:t>-197)/</w:t>
      </w:r>
      <w:r>
        <w:rPr>
          <w:rFonts w:hint="eastAsia"/>
          <w:b/>
          <w:color w:val="00B050"/>
        </w:rPr>
        <w:t>（</w:t>
      </w:r>
      <w:r>
        <w:rPr>
          <w:b/>
          <w:color w:val="00B050"/>
        </w:rPr>
        <w:t>-1.083</w:t>
      </w:r>
      <w:r>
        <w:rPr>
          <w:rFonts w:hint="eastAsia"/>
          <w:b/>
          <w:color w:val="00B050"/>
        </w:rPr>
        <w:t>）</w:t>
      </w:r>
      <w:r>
        <w:rPr>
          <w:b/>
          <w:color w:val="00B050"/>
        </w:rPr>
        <w:t>;</w:t>
      </w:r>
      <w:r>
        <w:rPr>
          <w:rFonts w:hint="eastAsia"/>
          <w:b/>
          <w:color w:val="00B050"/>
        </w:rPr>
        <w:t>（温度影响传感器角度</w:t>
      </w:r>
      <w:r>
        <w:rPr>
          <w:b/>
          <w:color w:val="00B050"/>
        </w:rPr>
        <w:t xml:space="preserve"> 0.013%/</w:t>
      </w:r>
      <w:r>
        <w:rPr>
          <w:rFonts w:hint="eastAsia"/>
          <w:b/>
          <w:color w:val="00B050"/>
        </w:rPr>
        <w:t>°</w:t>
      </w:r>
      <w:r>
        <w:rPr>
          <w:b/>
          <w:color w:val="00B050"/>
        </w:rPr>
        <w:t>C</w:t>
      </w:r>
      <w:r>
        <w:rPr>
          <w:rFonts w:hint="eastAsia"/>
          <w:b/>
          <w:color w:val="00B050"/>
        </w:rPr>
        <w:t>）</w:t>
      </w:r>
    </w:p>
    <w:p>
      <w:pPr>
        <w:spacing w:line="360" w:lineRule="auto"/>
        <w:rPr>
          <w:b/>
          <w:color w:val="00B050"/>
        </w:rPr>
      </w:pPr>
      <w:r>
        <w:rPr>
          <w:b/>
          <w:color w:val="00B050"/>
        </w:rPr>
        <w:t xml:space="preserve"> Scorr = -0.0000005*T^3 - 0.00005*T^2 + 0.0032*T - 0.031; </w:t>
      </w:r>
    </w:p>
    <w:p>
      <w:pPr>
        <w:spacing w:line="360" w:lineRule="auto"/>
        <w:rPr>
          <w:b/>
          <w:color w:val="00B050"/>
        </w:rPr>
      </w:pPr>
      <w:r>
        <w:rPr>
          <w:b/>
          <w:color w:val="00B050"/>
        </w:rPr>
        <w:t xml:space="preserve"> SENScomp = 8*</w:t>
      </w:r>
      <w:r>
        <w:rPr>
          <w:rFonts w:hint="eastAsia"/>
          <w:b/>
          <w:color w:val="00B050"/>
        </w:rPr>
        <w:t>（</w:t>
      </w:r>
      <w:r>
        <w:rPr>
          <w:b/>
          <w:color w:val="00B050"/>
        </w:rPr>
        <w:t>1+Scorr/100</w:t>
      </w:r>
      <w:r>
        <w:rPr>
          <w:rFonts w:hint="eastAsia"/>
          <w:b/>
          <w:color w:val="00B050"/>
        </w:rPr>
        <w:t>）</w:t>
      </w:r>
      <w:r>
        <w:rPr>
          <w:b/>
          <w:color w:val="00B050"/>
        </w:rPr>
        <w:t>;</w:t>
      </w:r>
    </w:p>
    <w:p>
      <w:pPr>
        <w:spacing w:line="360" w:lineRule="auto"/>
        <w:rPr>
          <w:b/>
          <w:color w:val="00B050"/>
        </w:rPr>
      </w:pPr>
      <w:r>
        <w:rPr>
          <w:rFonts w:hint="eastAsia" w:ascii="Courier New" w:hAnsi="Courier New"/>
          <w:b/>
          <w:color w:val="00B050"/>
          <w:sz w:val="20"/>
          <w:highlight w:val="white"/>
        </w:rPr>
        <w:t>十进制角度值</w:t>
      </w:r>
      <w:r>
        <w:rPr>
          <w:rFonts w:ascii="Courier New" w:hAnsi="Courier New"/>
          <w:b/>
          <w:color w:val="00B050"/>
          <w:sz w:val="20"/>
          <w:highlight w:val="white"/>
        </w:rPr>
        <w:t>=Math.</w:t>
      </w:r>
      <w:r>
        <w:rPr>
          <w:rFonts w:ascii="Courier New" w:hAnsi="Courier New"/>
          <w:b/>
          <w:i/>
          <w:color w:val="00B050"/>
          <w:sz w:val="20"/>
          <w:highlight w:val="lightGray"/>
        </w:rPr>
        <w:t>toDegrees</w:t>
      </w:r>
      <w:r>
        <w:rPr>
          <w:rFonts w:ascii="Courier New" w:hAnsi="Courier New"/>
          <w:b/>
          <w:color w:val="00B050"/>
          <w:sz w:val="20"/>
          <w:highlight w:val="white"/>
        </w:rPr>
        <w:t>(Math.</w:t>
      </w:r>
      <w:r>
        <w:rPr>
          <w:rFonts w:ascii="Courier New" w:hAnsi="Courier New"/>
          <w:b/>
          <w:i/>
          <w:color w:val="00B050"/>
          <w:sz w:val="20"/>
          <w:highlight w:val="white"/>
        </w:rPr>
        <w:t>asin</w:t>
      </w:r>
      <w:r>
        <w:rPr>
          <w:rFonts w:ascii="Courier New" w:hAnsi="Courier New"/>
          <w:b/>
          <w:color w:val="00B050"/>
          <w:sz w:val="20"/>
          <w:highlight w:val="white"/>
        </w:rPr>
        <w:t>(((AD)*(2.5/(1&lt;&lt;22)))/SENScomp));</w:t>
      </w:r>
    </w:p>
    <w:p>
      <w:pPr>
        <w:spacing w:line="360" w:lineRule="auto"/>
        <w:rPr>
          <w:b/>
        </w:rPr>
      </w:pPr>
      <w:r>
        <w:rPr>
          <w:rFonts w:hint="eastAsia"/>
          <w:b/>
        </w:rPr>
        <w:t>得到角度值</w:t>
      </w:r>
    </w:p>
    <w:p>
      <w:pPr>
        <w:spacing w:line="360" w:lineRule="auto"/>
        <w:rPr>
          <w:b/>
        </w:rPr>
      </w:pPr>
    </w:p>
    <w:p>
      <w:pPr>
        <w:spacing w:line="360" w:lineRule="auto"/>
        <w:rPr>
          <w:b/>
        </w:rPr>
      </w:pPr>
      <w:r>
        <w:rPr>
          <w:b/>
        </w:rPr>
        <w:t>B.</w:t>
      </w:r>
      <w:r>
        <w:rPr>
          <w:rFonts w:hint="eastAsia"/>
          <w:b/>
        </w:rPr>
        <w:t>如果首位为</w:t>
      </w:r>
      <w:r>
        <w:rPr>
          <w:b/>
        </w:rPr>
        <w:t>0</w:t>
      </w:r>
      <w:r>
        <w:rPr>
          <w:rFonts w:hint="eastAsia"/>
          <w:b/>
        </w:rPr>
        <w:t>的情况下，具体如下：</w:t>
      </w:r>
    </w:p>
    <w:p>
      <w:pPr>
        <w:spacing w:line="360" w:lineRule="auto"/>
        <w:rPr>
          <w:b/>
          <w:color w:val="FF0000"/>
        </w:rPr>
      </w:pPr>
      <w:r>
        <w:rPr>
          <w:rFonts w:hint="eastAsia"/>
          <w:b/>
          <w:color w:val="FF0000"/>
        </w:rPr>
        <w:t>原码</w:t>
      </w:r>
      <w:r>
        <w:rPr>
          <w:rFonts w:hint="eastAsia"/>
          <w:b/>
        </w:rPr>
        <w:t>：</w:t>
      </w:r>
      <w:r>
        <w:rPr>
          <w:b/>
          <w:color w:val="FF0000"/>
        </w:rPr>
        <w:t xml:space="preserve">0 </w:t>
      </w:r>
      <w:r>
        <w:rPr>
          <w:b/>
        </w:rPr>
        <w:t xml:space="preserve">111 1001 0100 1011 0010 1111   </w:t>
      </w:r>
      <w:r>
        <w:rPr>
          <w:rFonts w:hint="eastAsia"/>
          <w:b/>
          <w:color w:val="FF0000"/>
        </w:rPr>
        <w:t>解释：校验位不操作，第一位</w:t>
      </w:r>
      <w:r>
        <w:rPr>
          <w:b/>
          <w:color w:val="FF0000"/>
        </w:rPr>
        <w:t>0</w:t>
      </w:r>
      <w:r>
        <w:rPr>
          <w:rFonts w:hint="eastAsia"/>
          <w:b/>
          <w:color w:val="FF0000"/>
        </w:rPr>
        <w:t>代表正数，</w:t>
      </w:r>
    </w:p>
    <w:p>
      <w:pPr>
        <w:spacing w:line="360" w:lineRule="auto"/>
        <w:rPr>
          <w:b/>
          <w:color w:val="FF0000"/>
        </w:rPr>
      </w:pPr>
      <w:r>
        <w:rPr>
          <w:rFonts w:hint="eastAsia"/>
          <w:b/>
          <w:color w:val="FF0000"/>
        </w:rPr>
        <w:t>原码从二进制转换十进制得到</w:t>
      </w:r>
      <w:r>
        <w:rPr>
          <w:b/>
          <w:color w:val="FF0000"/>
        </w:rPr>
        <w:t>AD</w:t>
      </w:r>
      <w:r>
        <w:rPr>
          <w:rFonts w:hint="eastAsia"/>
          <w:b/>
          <w:color w:val="FF0000"/>
        </w:rPr>
        <w:t>值，代入</w:t>
      </w:r>
    </w:p>
    <w:p>
      <w:pPr>
        <w:spacing w:line="360" w:lineRule="auto"/>
        <w:rPr>
          <w:b/>
          <w:color w:val="00B050"/>
        </w:rPr>
      </w:pPr>
      <w:r>
        <w:rPr>
          <w:b/>
          <w:color w:val="00B050"/>
        </w:rPr>
        <w:t>T=(</w:t>
      </w:r>
      <w:r>
        <w:rPr>
          <w:rFonts w:hint="eastAsia"/>
          <w:b/>
          <w:color w:val="00B050"/>
        </w:rPr>
        <w:t>温度</w:t>
      </w:r>
      <w:r>
        <w:rPr>
          <w:b/>
          <w:color w:val="00B050"/>
        </w:rPr>
        <w:t>-197)/</w:t>
      </w:r>
      <w:r>
        <w:rPr>
          <w:rFonts w:hint="eastAsia"/>
          <w:b/>
          <w:color w:val="00B050"/>
        </w:rPr>
        <w:t>（</w:t>
      </w:r>
      <w:r>
        <w:rPr>
          <w:b/>
          <w:color w:val="00B050"/>
        </w:rPr>
        <w:t>-1.083</w:t>
      </w:r>
      <w:r>
        <w:rPr>
          <w:rFonts w:hint="eastAsia"/>
          <w:b/>
          <w:color w:val="00B050"/>
        </w:rPr>
        <w:t>）</w:t>
      </w:r>
      <w:r>
        <w:rPr>
          <w:b/>
          <w:color w:val="00B050"/>
        </w:rPr>
        <w:t>;</w:t>
      </w:r>
      <w:r>
        <w:rPr>
          <w:rFonts w:hint="eastAsia"/>
          <w:b/>
          <w:color w:val="00B050"/>
        </w:rPr>
        <w:t>（温度影响传感器角度</w:t>
      </w:r>
      <w:r>
        <w:rPr>
          <w:b/>
          <w:color w:val="00B050"/>
        </w:rPr>
        <w:t xml:space="preserve"> 0.013%/</w:t>
      </w:r>
      <w:r>
        <w:rPr>
          <w:rFonts w:hint="eastAsia"/>
          <w:b/>
          <w:color w:val="00B050"/>
        </w:rPr>
        <w:t>°</w:t>
      </w:r>
      <w:r>
        <w:rPr>
          <w:b/>
          <w:color w:val="00B050"/>
        </w:rPr>
        <w:t>C</w:t>
      </w:r>
      <w:r>
        <w:rPr>
          <w:rFonts w:hint="eastAsia"/>
          <w:b/>
          <w:color w:val="00B050"/>
        </w:rPr>
        <w:t>）</w:t>
      </w:r>
    </w:p>
    <w:p>
      <w:pPr>
        <w:spacing w:line="360" w:lineRule="auto"/>
        <w:rPr>
          <w:b/>
          <w:color w:val="00B050"/>
        </w:rPr>
      </w:pPr>
      <w:r>
        <w:rPr>
          <w:b/>
          <w:color w:val="00B050"/>
        </w:rPr>
        <w:t xml:space="preserve"> Scorr = -0.0000005*T^3 - 0.00005*T^2 + 0.0032*T - 0.031; </w:t>
      </w:r>
    </w:p>
    <w:p>
      <w:pPr>
        <w:spacing w:line="360" w:lineRule="auto"/>
        <w:rPr>
          <w:b/>
          <w:color w:val="00B050"/>
        </w:rPr>
      </w:pPr>
      <w:r>
        <w:rPr>
          <w:b/>
          <w:color w:val="00B050"/>
        </w:rPr>
        <w:t xml:space="preserve"> SENScomp = 8*</w:t>
      </w:r>
      <w:r>
        <w:rPr>
          <w:rFonts w:hint="eastAsia"/>
          <w:b/>
          <w:color w:val="00B050"/>
        </w:rPr>
        <w:t>（</w:t>
      </w:r>
      <w:r>
        <w:rPr>
          <w:b/>
          <w:color w:val="00B050"/>
        </w:rPr>
        <w:t>1+Scorr/100</w:t>
      </w:r>
      <w:r>
        <w:rPr>
          <w:rFonts w:hint="eastAsia"/>
          <w:b/>
          <w:color w:val="00B050"/>
        </w:rPr>
        <w:t>）</w:t>
      </w:r>
      <w:r>
        <w:rPr>
          <w:b/>
          <w:color w:val="00B050"/>
        </w:rPr>
        <w:t>;</w:t>
      </w:r>
    </w:p>
    <w:p>
      <w:pPr>
        <w:spacing w:line="360" w:lineRule="auto"/>
        <w:rPr>
          <w:b/>
          <w:color w:val="00B050"/>
        </w:rPr>
      </w:pPr>
      <w:r>
        <w:rPr>
          <w:rFonts w:hint="eastAsia" w:ascii="Courier New" w:hAnsi="Courier New"/>
          <w:b/>
          <w:color w:val="00B050"/>
          <w:sz w:val="20"/>
          <w:highlight w:val="white"/>
        </w:rPr>
        <w:t>十进制角度值</w:t>
      </w:r>
      <w:r>
        <w:rPr>
          <w:rFonts w:ascii="Courier New" w:hAnsi="Courier New"/>
          <w:b/>
          <w:color w:val="00B050"/>
          <w:sz w:val="20"/>
          <w:highlight w:val="white"/>
        </w:rPr>
        <w:t>=Math.</w:t>
      </w:r>
      <w:r>
        <w:rPr>
          <w:rFonts w:ascii="Courier New" w:hAnsi="Courier New"/>
          <w:b/>
          <w:i/>
          <w:color w:val="00B050"/>
          <w:sz w:val="20"/>
          <w:highlight w:val="lightGray"/>
        </w:rPr>
        <w:t>toDegrees</w:t>
      </w:r>
      <w:r>
        <w:rPr>
          <w:rFonts w:ascii="Courier New" w:hAnsi="Courier New"/>
          <w:b/>
          <w:color w:val="00B050"/>
          <w:sz w:val="20"/>
          <w:highlight w:val="white"/>
        </w:rPr>
        <w:t>(Math.</w:t>
      </w:r>
      <w:r>
        <w:rPr>
          <w:rFonts w:ascii="Courier New" w:hAnsi="Courier New"/>
          <w:b/>
          <w:i/>
          <w:color w:val="00B050"/>
          <w:sz w:val="20"/>
          <w:highlight w:val="white"/>
        </w:rPr>
        <w:t>asin</w:t>
      </w:r>
      <w:r>
        <w:rPr>
          <w:rFonts w:ascii="Courier New" w:hAnsi="Courier New"/>
          <w:b/>
          <w:color w:val="00B050"/>
          <w:sz w:val="20"/>
          <w:highlight w:val="white"/>
        </w:rPr>
        <w:t>(((AD)*(2.5/(1&lt;&lt;22)))/SENScomp));</w:t>
      </w:r>
    </w:p>
    <w:p>
      <w:pPr>
        <w:spacing w:line="360" w:lineRule="auto"/>
        <w:rPr>
          <w:b/>
        </w:rPr>
      </w:pPr>
      <w:r>
        <w:rPr>
          <w:rFonts w:hint="eastAsia"/>
          <w:b/>
        </w:rPr>
        <w:t>得到角度值</w:t>
      </w:r>
    </w:p>
    <w:p>
      <w:pPr>
        <w:spacing w:line="360" w:lineRule="auto"/>
        <w:rPr>
          <w:b/>
        </w:rPr>
      </w:pPr>
    </w:p>
    <w:p>
      <w:pPr>
        <w:spacing w:line="360" w:lineRule="auto"/>
        <w:rPr>
          <w:color w:val="FF0000"/>
        </w:rPr>
      </w:pPr>
      <w:r>
        <w:rPr>
          <w:color w:val="FF0000"/>
        </w:rPr>
        <w:t>3.</w:t>
      </w:r>
      <w:r>
        <w:rPr>
          <w:rFonts w:hint="eastAsia" w:eastAsiaTheme="minorEastAsia"/>
          <w:color w:val="FF0000"/>
        </w:rPr>
        <w:t>校验码</w:t>
      </w:r>
    </w:p>
    <w:p>
      <w:pPr>
        <w:spacing w:line="360" w:lineRule="auto"/>
        <w:rPr>
          <w:b/>
        </w:rPr>
      </w:pPr>
      <w:r>
        <w:rPr>
          <w:rFonts w:hint="eastAsia"/>
          <w:b/>
        </w:rPr>
        <w:t>答：根据图表（</w:t>
      </w:r>
      <w:r>
        <w:rPr>
          <w:b/>
        </w:rPr>
        <w:t>1</w:t>
      </w:r>
      <w:r>
        <w:rPr>
          <w:rFonts w:hint="eastAsia"/>
          <w:b/>
        </w:rPr>
        <w:t>）从序号</w:t>
      </w:r>
      <w:r>
        <w:rPr>
          <w:b/>
        </w:rPr>
        <w:t xml:space="preserve">2~9 </w:t>
      </w:r>
      <w:r>
        <w:rPr>
          <w:rFonts w:hint="eastAsia"/>
          <w:b/>
        </w:rPr>
        <w:t>开始（</w:t>
      </w:r>
      <w:r>
        <w:rPr>
          <w:b/>
          <w:color w:val="C00000"/>
        </w:rPr>
        <w:t>00 51</w:t>
      </w:r>
      <w:r>
        <w:rPr>
          <w:b/>
          <w:color w:val="7030A0"/>
        </w:rPr>
        <w:t>01</w:t>
      </w:r>
      <w:r>
        <w:rPr>
          <w:b/>
          <w:color w:val="002060"/>
        </w:rPr>
        <w:t>00 0A</w:t>
      </w:r>
      <w:r>
        <w:rPr>
          <w:b/>
          <w:color w:val="0070C0"/>
        </w:rPr>
        <w:t>00</w:t>
      </w:r>
      <w:r>
        <w:rPr>
          <w:b/>
          <w:color w:val="00B050"/>
        </w:rPr>
        <w:t>00 04 59</w:t>
      </w:r>
      <w:r>
        <w:rPr>
          <w:b/>
          <w:color w:val="0070C0"/>
        </w:rPr>
        <w:t>02</w:t>
      </w:r>
      <w:r>
        <w:rPr>
          <w:b/>
          <w:color w:val="92D050"/>
        </w:rPr>
        <w:t>A8</w:t>
      </w:r>
      <w:r>
        <w:rPr>
          <w:b/>
          <w:color w:val="FF0000"/>
        </w:rPr>
        <w:t>00F9 4B 2F</w:t>
      </w:r>
      <w:r>
        <w:rPr>
          <w:rFonts w:hint="eastAsia"/>
          <w:b/>
        </w:rPr>
        <w:t>）进行格西</w:t>
      </w:r>
      <w:r>
        <w:rPr>
          <w:b/>
        </w:rPr>
        <w:t>CRC</w:t>
      </w:r>
      <w:r>
        <w:rPr>
          <w:rFonts w:hint="eastAsia"/>
          <w:b/>
        </w:rPr>
        <w:t>计算器生成相应的校验码，与序号</w:t>
      </w:r>
      <w:r>
        <w:rPr>
          <w:b/>
        </w:rPr>
        <w:t>11</w:t>
      </w:r>
      <w:r>
        <w:rPr>
          <w:rFonts w:hint="eastAsia"/>
          <w:b/>
        </w:rPr>
        <w:t>做对比，如果一致则数据成功，反之不成功。</w:t>
      </w:r>
    </w:p>
    <w:p>
      <w:pPr>
        <w:ind w:firstLine="420"/>
      </w:pPr>
      <w:r>
        <w:rPr>
          <w:rFonts w:hint="eastAsia"/>
        </w:rPr>
        <w:t>解析流程如下所示：</w:t>
      </w:r>
    </w:p>
    <w:p>
      <w:pPr>
        <w:spacing w:line="360" w:lineRule="auto"/>
        <w:rPr>
          <w:rFonts w:ascii="宋体" w:hAnsi="宋体"/>
          <w:szCs w:val="21"/>
        </w:rPr>
      </w:pPr>
      <w:r>
        <w:rPr>
          <w:rFonts w:ascii="宋体" w:hAnsi="宋体"/>
          <w:szCs w:val="21"/>
        </w:rPr>
        <w:drawing>
          <wp:inline distT="0" distB="0" distL="0" distR="0">
            <wp:extent cx="5939790" cy="6266180"/>
            <wp:effectExtent l="0" t="0" r="381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6266180"/>
                    </a:xfrm>
                    <a:prstGeom prst="rect">
                      <a:avLst/>
                    </a:prstGeom>
                  </pic:spPr>
                </pic:pic>
              </a:graphicData>
            </a:graphic>
          </wp:inline>
        </w:drawing>
      </w:r>
    </w:p>
    <w:p>
      <w:pPr>
        <w:spacing w:line="360" w:lineRule="auto"/>
        <w:jc w:val="center"/>
        <w:rPr>
          <w:rFonts w:ascii="宋体" w:hAnsi="宋体"/>
          <w:szCs w:val="21"/>
        </w:rPr>
      </w:pPr>
      <w:r>
        <w:rPr>
          <w:rFonts w:hint="eastAsia" w:ascii="宋体" w:hAnsi="宋体"/>
          <w:szCs w:val="21"/>
        </w:rPr>
        <w:t>图3.5.1地表与路基通信包解析流程</w:t>
      </w:r>
    </w:p>
    <w:p>
      <w:pPr>
        <w:spacing w:line="360" w:lineRule="auto"/>
        <w:rPr>
          <w:rFonts w:ascii="宋体" w:hAnsi="宋体"/>
          <w:szCs w:val="21"/>
        </w:rPr>
      </w:pPr>
    </w:p>
    <w:p>
      <w:pPr>
        <w:spacing w:line="360" w:lineRule="auto"/>
        <w:rPr>
          <w:rFonts w:ascii="宋体" w:hAnsi="宋体"/>
          <w:szCs w:val="21"/>
        </w:rPr>
      </w:pPr>
      <w:r>
        <w:rPr>
          <w:rFonts w:hint="eastAsia"/>
        </w:rPr>
        <w:t>节点上传给监控中心软件的通信包格式</w:t>
      </w:r>
      <w:r>
        <w:rPr>
          <w:rFonts w:hint="eastAsia"/>
          <w:b/>
        </w:rPr>
        <w:t>二</w:t>
      </w:r>
      <w:r>
        <w:rPr>
          <w:rFonts w:hint="eastAsia"/>
        </w:rPr>
        <w:t>，角度直接被包含在通信包字段内，无需计算。</w:t>
      </w:r>
    </w:p>
    <w:p>
      <w:pPr>
        <w:spacing w:line="360" w:lineRule="auto"/>
      </w:pPr>
    </w:p>
    <w:tbl>
      <w:tblPr>
        <w:tblStyle w:val="28"/>
        <w:tblW w:w="8414"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
        <w:gridCol w:w="2101"/>
        <w:gridCol w:w="2220"/>
        <w:gridCol w:w="3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02" w:type="dxa"/>
            <w:gridSpan w:val="2"/>
          </w:tcPr>
          <w:p>
            <w:pPr>
              <w:spacing w:line="360" w:lineRule="auto"/>
              <w:ind w:firstLine="210" w:firstLineChars="100"/>
            </w:pPr>
            <w:r>
              <w:rPr>
                <w:rFonts w:hint="eastAsia"/>
              </w:rPr>
              <w:t>包头</w:t>
            </w:r>
          </w:p>
        </w:tc>
        <w:tc>
          <w:tcPr>
            <w:tcW w:w="2220" w:type="dxa"/>
          </w:tcPr>
          <w:p>
            <w:pPr>
              <w:spacing w:line="360" w:lineRule="auto"/>
            </w:pPr>
            <w:r>
              <w:rPr>
                <w:rFonts w:hint="eastAsia"/>
              </w:rPr>
              <w:t xml:space="preserve"> 00 01</w:t>
            </w:r>
          </w:p>
        </w:tc>
        <w:tc>
          <w:tcPr>
            <w:tcW w:w="3192" w:type="dxa"/>
          </w:tcPr>
          <w:p>
            <w:pPr>
              <w:spacing w:line="360" w:lineRule="auto"/>
            </w:pPr>
            <w:r>
              <w:rPr>
                <w:rFonts w:hint="eastAsia"/>
              </w:rPr>
              <w:t>0</w:t>
            </w:r>
            <w:r>
              <w:t>Xaa</w:t>
            </w:r>
            <w:r>
              <w:rPr>
                <w:rFonts w:hint="eastAsia"/>
              </w:rPr>
              <w:t xml:space="preserve">  0x55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901" w:type="dxa"/>
            <w:vMerge w:val="restart"/>
            <w:vAlign w:val="center"/>
          </w:tcPr>
          <w:p>
            <w:pPr>
              <w:spacing w:line="360" w:lineRule="auto"/>
              <w:jc w:val="center"/>
            </w:pPr>
            <w:r>
              <w:rPr>
                <w:rFonts w:hint="eastAsia"/>
              </w:rPr>
              <w:t>数</w:t>
            </w:r>
          </w:p>
          <w:p>
            <w:pPr>
              <w:spacing w:line="360" w:lineRule="auto"/>
              <w:jc w:val="center"/>
            </w:pPr>
            <w:r>
              <w:rPr>
                <w:rFonts w:hint="eastAsia"/>
              </w:rPr>
              <w:t>据</w:t>
            </w:r>
          </w:p>
          <w:p>
            <w:pPr>
              <w:spacing w:line="360" w:lineRule="auto"/>
              <w:jc w:val="center"/>
            </w:pPr>
            <w:r>
              <w:rPr>
                <w:rFonts w:hint="eastAsia"/>
              </w:rPr>
              <w:t>格</w:t>
            </w:r>
          </w:p>
          <w:p>
            <w:pPr>
              <w:spacing w:line="360" w:lineRule="auto"/>
              <w:jc w:val="center"/>
            </w:pPr>
            <w:r>
              <w:rPr>
                <w:rFonts w:hint="eastAsia"/>
              </w:rPr>
              <w:t>式</w:t>
            </w:r>
          </w:p>
        </w:tc>
        <w:tc>
          <w:tcPr>
            <w:tcW w:w="2101" w:type="dxa"/>
          </w:tcPr>
          <w:p>
            <w:pPr>
              <w:spacing w:line="360" w:lineRule="auto"/>
            </w:pPr>
            <w:r>
              <w:rPr>
                <w:rFonts w:hint="eastAsia"/>
              </w:rPr>
              <w:t>节点编号</w:t>
            </w:r>
          </w:p>
        </w:tc>
        <w:tc>
          <w:tcPr>
            <w:tcW w:w="2220" w:type="dxa"/>
          </w:tcPr>
          <w:p>
            <w:pPr>
              <w:spacing w:line="360" w:lineRule="auto"/>
            </w:pPr>
            <w:r>
              <w:rPr>
                <w:rFonts w:hint="eastAsia"/>
              </w:rPr>
              <w:t xml:space="preserve"> 02 03</w:t>
            </w:r>
          </w:p>
        </w:tc>
        <w:tc>
          <w:tcPr>
            <w:tcW w:w="3192" w:type="dxa"/>
          </w:tcPr>
          <w:p>
            <w:pPr>
              <w:spacing w:line="360" w:lineRule="auto"/>
            </w:pPr>
            <w:r>
              <w:rPr>
                <w:rFonts w:hint="eastAsia"/>
              </w:rPr>
              <w:t>2byte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901" w:type="dxa"/>
            <w:vMerge w:val="continue"/>
            <w:vAlign w:val="center"/>
          </w:tcPr>
          <w:p>
            <w:pPr>
              <w:spacing w:line="360" w:lineRule="auto"/>
              <w:jc w:val="center"/>
            </w:pPr>
          </w:p>
        </w:tc>
        <w:tc>
          <w:tcPr>
            <w:tcW w:w="2101" w:type="dxa"/>
          </w:tcPr>
          <w:p>
            <w:pPr>
              <w:spacing w:line="360" w:lineRule="auto"/>
            </w:pPr>
            <w:r>
              <w:rPr>
                <w:rFonts w:hint="eastAsia"/>
              </w:rPr>
              <w:t>传感器个数</w:t>
            </w:r>
          </w:p>
        </w:tc>
        <w:tc>
          <w:tcPr>
            <w:tcW w:w="2220" w:type="dxa"/>
          </w:tcPr>
          <w:p>
            <w:pPr>
              <w:spacing w:line="360" w:lineRule="auto"/>
            </w:pPr>
            <w:r>
              <w:rPr>
                <w:rFonts w:hint="eastAsia"/>
              </w:rPr>
              <w:t xml:space="preserve"> 04</w:t>
            </w:r>
          </w:p>
        </w:tc>
        <w:tc>
          <w:tcPr>
            <w:tcW w:w="3192" w:type="dxa"/>
          </w:tcPr>
          <w:p>
            <w:pPr>
              <w:spacing w:line="360" w:lineRule="auto"/>
            </w:pPr>
            <w:r>
              <w:rPr>
                <w:rFonts w:hint="eastAsia"/>
              </w:rPr>
              <w:t xml:space="preserve">1byte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901" w:type="dxa"/>
            <w:vMerge w:val="continue"/>
          </w:tcPr>
          <w:p>
            <w:pPr>
              <w:spacing w:line="360" w:lineRule="auto"/>
            </w:pPr>
          </w:p>
        </w:tc>
        <w:tc>
          <w:tcPr>
            <w:tcW w:w="2101" w:type="dxa"/>
          </w:tcPr>
          <w:p>
            <w:pPr>
              <w:spacing w:line="360" w:lineRule="auto"/>
            </w:pPr>
            <w:r>
              <w:rPr>
                <w:rFonts w:hint="eastAsia"/>
              </w:rPr>
              <w:t>采样间隔时间</w:t>
            </w:r>
          </w:p>
        </w:tc>
        <w:tc>
          <w:tcPr>
            <w:tcW w:w="2220" w:type="dxa"/>
          </w:tcPr>
          <w:p>
            <w:pPr>
              <w:spacing w:line="360" w:lineRule="auto"/>
            </w:pPr>
            <w:r>
              <w:rPr>
                <w:rFonts w:hint="eastAsia"/>
              </w:rPr>
              <w:t xml:space="preserve">05 06 </w:t>
            </w:r>
          </w:p>
        </w:tc>
        <w:tc>
          <w:tcPr>
            <w:tcW w:w="3192" w:type="dxa"/>
          </w:tcPr>
          <w:p>
            <w:pPr>
              <w:spacing w:line="360" w:lineRule="auto"/>
            </w:pPr>
            <w:r>
              <w:rPr>
                <w:rFonts w:hint="eastAsia"/>
              </w:rPr>
              <w:t xml:space="preserve">2byte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901" w:type="dxa"/>
            <w:vMerge w:val="continue"/>
          </w:tcPr>
          <w:p>
            <w:pPr>
              <w:spacing w:line="360" w:lineRule="auto"/>
            </w:pPr>
          </w:p>
        </w:tc>
        <w:tc>
          <w:tcPr>
            <w:tcW w:w="2101" w:type="dxa"/>
          </w:tcPr>
          <w:p>
            <w:pPr>
              <w:spacing w:line="360" w:lineRule="auto"/>
            </w:pPr>
            <w:r>
              <w:rPr>
                <w:rFonts w:hint="eastAsia"/>
              </w:rPr>
              <w:t>数据标志</w:t>
            </w:r>
          </w:p>
        </w:tc>
        <w:tc>
          <w:tcPr>
            <w:tcW w:w="2220" w:type="dxa"/>
          </w:tcPr>
          <w:p>
            <w:pPr>
              <w:spacing w:line="360" w:lineRule="auto"/>
            </w:pPr>
            <w:r>
              <w:rPr>
                <w:rFonts w:hint="eastAsia"/>
              </w:rPr>
              <w:t>07</w:t>
            </w:r>
          </w:p>
        </w:tc>
        <w:tc>
          <w:tcPr>
            <w:tcW w:w="3192" w:type="dxa"/>
          </w:tcPr>
          <w:p>
            <w:pPr>
              <w:spacing w:line="360" w:lineRule="auto"/>
            </w:pPr>
            <w:r>
              <w:rPr>
                <w:rFonts w:hint="eastAsia"/>
              </w:rPr>
              <w:t>=01为无线传感器</w:t>
            </w:r>
          </w:p>
          <w:p>
            <w:pPr>
              <w:spacing w:line="360" w:lineRule="auto"/>
            </w:pPr>
            <w:r>
              <w:rPr>
                <w:rFonts w:hint="eastAsia"/>
              </w:rPr>
              <w:t>=02 为中继器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901" w:type="dxa"/>
            <w:vMerge w:val="continue"/>
          </w:tcPr>
          <w:p>
            <w:pPr>
              <w:spacing w:line="360" w:lineRule="auto"/>
            </w:pPr>
          </w:p>
        </w:tc>
        <w:tc>
          <w:tcPr>
            <w:tcW w:w="2101" w:type="dxa"/>
          </w:tcPr>
          <w:p>
            <w:pPr>
              <w:spacing w:line="360" w:lineRule="auto"/>
            </w:pPr>
            <w:r>
              <w:rPr>
                <w:rFonts w:hint="eastAsia"/>
              </w:rPr>
              <w:t>协议标志</w:t>
            </w:r>
          </w:p>
        </w:tc>
        <w:tc>
          <w:tcPr>
            <w:tcW w:w="2220" w:type="dxa"/>
          </w:tcPr>
          <w:p>
            <w:pPr>
              <w:spacing w:line="360" w:lineRule="auto"/>
            </w:pPr>
            <w:r>
              <w:rPr>
                <w:rFonts w:hint="eastAsia"/>
              </w:rPr>
              <w:t>08</w:t>
            </w:r>
          </w:p>
        </w:tc>
        <w:tc>
          <w:tcPr>
            <w:tcW w:w="3192" w:type="dxa"/>
          </w:tcPr>
          <w:p>
            <w:pPr>
              <w:spacing w:line="360" w:lineRule="auto"/>
            </w:pPr>
            <w:r>
              <w:rPr>
                <w:rFonts w:hint="eastAsia"/>
              </w:rPr>
              <w:t>=</w:t>
            </w:r>
            <w:r>
              <w:rPr>
                <w:rFonts w:hint="eastAsia"/>
                <w:lang w:val="en-US" w:eastAsia="zh-CN"/>
              </w:rPr>
              <w:t>02</w:t>
            </w:r>
            <w:r>
              <w:rPr>
                <w:rFonts w:hint="eastAsia"/>
              </w:rPr>
              <w:t xml:space="preserve"> 新协议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901" w:type="dxa"/>
            <w:vMerge w:val="continue"/>
          </w:tcPr>
          <w:p>
            <w:pPr>
              <w:spacing w:line="360" w:lineRule="auto"/>
            </w:pPr>
          </w:p>
        </w:tc>
        <w:tc>
          <w:tcPr>
            <w:tcW w:w="2101" w:type="dxa"/>
          </w:tcPr>
          <w:p>
            <w:pPr>
              <w:spacing w:line="360" w:lineRule="auto"/>
            </w:pPr>
            <w:r>
              <w:rPr>
                <w:rFonts w:hint="eastAsia"/>
              </w:rPr>
              <w:t>中继器电压</w:t>
            </w:r>
          </w:p>
        </w:tc>
        <w:tc>
          <w:tcPr>
            <w:tcW w:w="2220" w:type="dxa"/>
          </w:tcPr>
          <w:p>
            <w:pPr>
              <w:spacing w:line="360" w:lineRule="auto"/>
            </w:pPr>
            <w:r>
              <w:rPr>
                <w:rFonts w:hint="eastAsia"/>
              </w:rPr>
              <w:t>09 0A</w:t>
            </w:r>
          </w:p>
        </w:tc>
        <w:tc>
          <w:tcPr>
            <w:tcW w:w="3192" w:type="dxa"/>
          </w:tcPr>
          <w:p>
            <w:pPr>
              <w:spacing w:line="360" w:lineRule="auto"/>
            </w:pPr>
            <w:r>
              <w:rPr>
                <w:rFonts w:hint="eastAsia"/>
              </w:rPr>
              <w:t>2byte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901" w:type="dxa"/>
            <w:vMerge w:val="continue"/>
          </w:tcPr>
          <w:p>
            <w:pPr>
              <w:spacing w:line="360" w:lineRule="auto"/>
            </w:pPr>
          </w:p>
        </w:tc>
        <w:tc>
          <w:tcPr>
            <w:tcW w:w="2101" w:type="dxa"/>
          </w:tcPr>
          <w:p>
            <w:pPr>
              <w:spacing w:line="360" w:lineRule="auto"/>
            </w:pPr>
            <w:r>
              <w:rPr>
                <w:rFonts w:hint="eastAsia"/>
              </w:rPr>
              <w:t>中继器编号</w:t>
            </w:r>
          </w:p>
        </w:tc>
        <w:tc>
          <w:tcPr>
            <w:tcW w:w="2220" w:type="dxa"/>
          </w:tcPr>
          <w:p>
            <w:pPr>
              <w:spacing w:line="360" w:lineRule="auto"/>
            </w:pPr>
            <w:r>
              <w:rPr>
                <w:rFonts w:hint="eastAsia"/>
              </w:rPr>
              <w:t>0B</w:t>
            </w:r>
          </w:p>
        </w:tc>
        <w:tc>
          <w:tcPr>
            <w:tcW w:w="3192" w:type="dxa"/>
          </w:tcPr>
          <w:p>
            <w:pPr>
              <w:spacing w:line="360" w:lineRule="auto"/>
            </w:pPr>
            <w:r>
              <w:rPr>
                <w:rFonts w:hint="eastAsia"/>
              </w:rPr>
              <w:t xml:space="preserve">1byte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901" w:type="dxa"/>
            <w:vMerge w:val="continue"/>
          </w:tcPr>
          <w:p>
            <w:pPr>
              <w:spacing w:line="360" w:lineRule="auto"/>
            </w:pPr>
          </w:p>
        </w:tc>
        <w:tc>
          <w:tcPr>
            <w:tcW w:w="2101" w:type="dxa"/>
          </w:tcPr>
          <w:p>
            <w:pPr>
              <w:spacing w:line="360" w:lineRule="auto"/>
            </w:pPr>
            <w:r>
              <w:rPr>
                <w:rFonts w:hint="eastAsia"/>
              </w:rPr>
              <w:t>数据</w:t>
            </w:r>
          </w:p>
        </w:tc>
        <w:tc>
          <w:tcPr>
            <w:tcW w:w="2220" w:type="dxa"/>
          </w:tcPr>
          <w:p>
            <w:pPr>
              <w:spacing w:line="360" w:lineRule="auto"/>
            </w:pPr>
            <w:r>
              <w:rPr>
                <w:rFonts w:hint="eastAsia"/>
              </w:rPr>
              <w:t>0C+14*传感器个数</w:t>
            </w:r>
          </w:p>
        </w:tc>
        <w:tc>
          <w:tcPr>
            <w:tcW w:w="3192" w:type="dxa"/>
          </w:tcPr>
          <w:p>
            <w:pPr>
              <w:spacing w:line="360" w:lineRule="auto"/>
            </w:pPr>
            <w:r>
              <w:rPr>
                <w:rFonts w:hint="eastAsia"/>
              </w:rPr>
              <w:t>（4字节传感器的地址+4字节X数据+4字节Y数据+1字节温度+1字节标志位）*传感器个数</w:t>
            </w:r>
          </w:p>
          <w:p>
            <w:pPr>
              <w:spacing w:line="360" w:lineRule="auto"/>
            </w:pPr>
            <w:r>
              <w:rPr>
                <w:rFonts w:hint="eastAsia"/>
              </w:rPr>
              <w:t>地址和数据都是BCD码</w:t>
            </w:r>
          </w:p>
          <w:p>
            <w:pPr>
              <w:spacing w:line="360" w:lineRule="auto"/>
            </w:pPr>
            <w:r>
              <w:rPr>
                <w:rFonts w:hint="eastAsia"/>
              </w:rPr>
              <w:t>4字节数据高字节是符号 01 为正 10 为负，剩下的3字节为角度。如01111213 解析为+11.1212度</w:t>
            </w:r>
          </w:p>
          <w:p>
            <w:pPr>
              <w:spacing w:line="360" w:lineRule="auto"/>
            </w:pPr>
            <w:r>
              <w:rPr>
                <w:rFonts w:hint="eastAsia"/>
              </w:rPr>
              <w:t>标志：00 深空01 地表 02 高精度02 路基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901" w:type="dxa"/>
            <w:vMerge w:val="continue"/>
          </w:tcPr>
          <w:p>
            <w:pPr>
              <w:spacing w:line="360" w:lineRule="auto"/>
            </w:pPr>
          </w:p>
        </w:tc>
        <w:tc>
          <w:tcPr>
            <w:tcW w:w="2101" w:type="dxa"/>
          </w:tcPr>
          <w:p>
            <w:pPr>
              <w:spacing w:line="360" w:lineRule="auto"/>
            </w:pPr>
            <w:r>
              <w:rPr>
                <w:rFonts w:hint="eastAsia"/>
              </w:rPr>
              <w:t>当前帧数</w:t>
            </w:r>
          </w:p>
        </w:tc>
        <w:tc>
          <w:tcPr>
            <w:tcW w:w="2220" w:type="dxa"/>
          </w:tcPr>
          <w:p>
            <w:pPr>
              <w:spacing w:line="360" w:lineRule="auto"/>
            </w:pPr>
          </w:p>
        </w:tc>
        <w:tc>
          <w:tcPr>
            <w:tcW w:w="3192" w:type="dxa"/>
          </w:tcPr>
          <w:p>
            <w:pPr>
              <w:spacing w:line="360" w:lineRule="auto"/>
            </w:pPr>
            <w:r>
              <w:t>1</w:t>
            </w:r>
            <w:r>
              <w:rPr>
                <w:rFonts w:hint="eastAsia"/>
              </w:rPr>
              <w:t xml:space="preserve">byte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901" w:type="dxa"/>
            <w:vMerge w:val="continue"/>
          </w:tcPr>
          <w:p>
            <w:pPr>
              <w:spacing w:line="360" w:lineRule="auto"/>
            </w:pPr>
          </w:p>
        </w:tc>
        <w:tc>
          <w:tcPr>
            <w:tcW w:w="2101" w:type="dxa"/>
          </w:tcPr>
          <w:p>
            <w:pPr>
              <w:spacing w:line="360" w:lineRule="auto"/>
            </w:pPr>
            <w:r>
              <w:rPr>
                <w:rFonts w:hint="eastAsia"/>
              </w:rPr>
              <w:t>总帧数</w:t>
            </w:r>
          </w:p>
        </w:tc>
        <w:tc>
          <w:tcPr>
            <w:tcW w:w="2220" w:type="dxa"/>
          </w:tcPr>
          <w:p>
            <w:pPr>
              <w:spacing w:line="360" w:lineRule="auto"/>
            </w:pPr>
          </w:p>
        </w:tc>
        <w:tc>
          <w:tcPr>
            <w:tcW w:w="3192" w:type="dxa"/>
          </w:tcPr>
          <w:p>
            <w:pPr>
              <w:spacing w:line="360" w:lineRule="auto"/>
            </w:pPr>
            <w:r>
              <w:t>1byte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901" w:type="dxa"/>
          </w:tcPr>
          <w:p>
            <w:pPr>
              <w:spacing w:line="360" w:lineRule="auto"/>
            </w:pPr>
          </w:p>
        </w:tc>
        <w:tc>
          <w:tcPr>
            <w:tcW w:w="2101" w:type="dxa"/>
          </w:tcPr>
          <w:p>
            <w:pPr>
              <w:spacing w:line="360" w:lineRule="auto"/>
            </w:pPr>
            <w:r>
              <w:rPr>
                <w:rFonts w:hint="eastAsia"/>
              </w:rPr>
              <w:t>校验</w:t>
            </w:r>
          </w:p>
        </w:tc>
        <w:tc>
          <w:tcPr>
            <w:tcW w:w="2220" w:type="dxa"/>
          </w:tcPr>
          <w:p>
            <w:pPr>
              <w:spacing w:line="360" w:lineRule="auto"/>
            </w:pPr>
          </w:p>
        </w:tc>
        <w:tc>
          <w:tcPr>
            <w:tcW w:w="3192" w:type="dxa"/>
          </w:tcPr>
          <w:p>
            <w:pPr>
              <w:spacing w:line="360" w:lineRule="auto"/>
            </w:pPr>
            <w:r>
              <w:rPr>
                <w:rFonts w:hint="eastAsia"/>
              </w:rPr>
              <w:t>1byte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901" w:type="dxa"/>
          </w:tcPr>
          <w:p>
            <w:pPr>
              <w:spacing w:line="360" w:lineRule="auto"/>
            </w:pPr>
          </w:p>
        </w:tc>
        <w:tc>
          <w:tcPr>
            <w:tcW w:w="2101" w:type="dxa"/>
          </w:tcPr>
          <w:p>
            <w:pPr>
              <w:spacing w:line="360" w:lineRule="auto"/>
            </w:pPr>
            <w:r>
              <w:rPr>
                <w:rFonts w:hint="eastAsia"/>
              </w:rPr>
              <w:t>包尾</w:t>
            </w:r>
          </w:p>
        </w:tc>
        <w:tc>
          <w:tcPr>
            <w:tcW w:w="2220" w:type="dxa"/>
          </w:tcPr>
          <w:p>
            <w:pPr>
              <w:spacing w:line="360" w:lineRule="auto"/>
            </w:pPr>
          </w:p>
        </w:tc>
        <w:tc>
          <w:tcPr>
            <w:tcW w:w="3192" w:type="dxa"/>
          </w:tcPr>
          <w:p>
            <w:pPr>
              <w:spacing w:line="360" w:lineRule="auto"/>
            </w:pPr>
            <w:r>
              <w:rPr>
                <w:rFonts w:hint="eastAsia"/>
              </w:rPr>
              <w:t>0XF1 0XEE</w:t>
            </w:r>
          </w:p>
        </w:tc>
      </w:tr>
    </w:tbl>
    <w:p>
      <w:pPr>
        <w:spacing w:line="360" w:lineRule="auto"/>
        <w:rPr>
          <w:rFonts w:ascii="宋体" w:hAnsi="宋体"/>
          <w:szCs w:val="21"/>
        </w:rPr>
      </w:pPr>
    </w:p>
    <w:p>
      <w:pPr>
        <w:pStyle w:val="3"/>
        <w:keepLines w:val="0"/>
        <w:numPr>
          <w:ilvl w:val="1"/>
          <w:numId w:val="3"/>
        </w:numPr>
        <w:spacing w:after="60" w:line="240" w:lineRule="auto"/>
        <w:ind w:left="0" w:firstLine="0"/>
        <w:jc w:val="left"/>
        <w:rPr>
          <w:rFonts w:ascii="宋体" w:hAnsi="宋体"/>
          <w:sz w:val="28"/>
          <w:szCs w:val="28"/>
        </w:rPr>
      </w:pPr>
      <w:bookmarkStart w:id="30" w:name="_Toc473745990"/>
      <w:r>
        <w:rPr>
          <w:rFonts w:hint="eastAsia"/>
          <w:sz w:val="28"/>
          <w:szCs w:val="28"/>
        </w:rPr>
        <w:t>深孔角度计算协议解析流程</w:t>
      </w:r>
      <w:bookmarkEnd w:id="30"/>
    </w:p>
    <w:p>
      <w:pPr>
        <w:pStyle w:val="40"/>
        <w:ind w:left="420" w:firstLine="0" w:firstLineChars="0"/>
        <w:rPr>
          <w:rFonts w:eastAsiaTheme="minorEastAsia"/>
          <w:szCs w:val="22"/>
        </w:rPr>
      </w:pPr>
      <w:r>
        <w:rPr>
          <w:b/>
          <w:color w:val="7E7E7E" w:themeColor="text1" w:themeTint="80"/>
        </w:rPr>
        <w:t xml:space="preserve">AA 55 </w:t>
      </w:r>
      <w:r>
        <w:rPr>
          <w:b/>
          <w:color w:val="C00000"/>
        </w:rPr>
        <w:t xml:space="preserve">00 3A </w:t>
      </w:r>
      <w:r>
        <w:rPr>
          <w:b/>
          <w:color w:val="7030A0"/>
        </w:rPr>
        <w:t xml:space="preserve">0C </w:t>
      </w:r>
      <w:r>
        <w:rPr>
          <w:b/>
          <w:color w:val="002060"/>
        </w:rPr>
        <w:t xml:space="preserve">00 3C </w:t>
      </w:r>
      <w:r>
        <w:rPr>
          <w:b/>
          <w:color w:val="0070C0"/>
        </w:rPr>
        <w:t xml:space="preserve">3A </w:t>
      </w:r>
      <w:r>
        <w:rPr>
          <w:b/>
          <w:color w:val="00B050"/>
        </w:rPr>
        <w:t xml:space="preserve">00 00 00 00 </w:t>
      </w:r>
      <w:r>
        <w:rPr>
          <w:b/>
          <w:color w:val="FF0000"/>
        </w:rPr>
        <w:t xml:space="preserve">00 00 04 0C </w:t>
      </w:r>
      <w:r>
        <w:rPr>
          <w:b/>
          <w:color w:val="990000"/>
        </w:rPr>
        <w:t>77 F9</w:t>
      </w:r>
      <w:r>
        <w:rPr>
          <w:b/>
          <w:color w:val="FF0000"/>
        </w:rPr>
        <w:t xml:space="preserve"> 46 60 </w:t>
      </w:r>
      <w:r>
        <w:rPr>
          <w:b/>
          <w:color w:val="FFC000"/>
        </w:rPr>
        <w:t xml:space="preserve">88 </w:t>
      </w:r>
      <w:r>
        <w:rPr>
          <w:b/>
        </w:rPr>
        <w:t>F1 EE</w:t>
      </w:r>
    </w:p>
    <w:tbl>
      <w:tblPr>
        <w:tblStyle w:val="29"/>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8"/>
        <w:gridCol w:w="1217"/>
        <w:gridCol w:w="1217"/>
        <w:gridCol w:w="1342"/>
        <w:gridCol w:w="1217"/>
        <w:gridCol w:w="2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8" w:type="dxa"/>
            <w:tcBorders>
              <w:top w:val="single" w:color="auto" w:sz="4" w:space="0"/>
              <w:left w:val="single" w:color="auto" w:sz="4" w:space="0"/>
              <w:bottom w:val="single" w:color="auto" w:sz="4" w:space="0"/>
              <w:right w:val="single" w:color="auto" w:sz="4" w:space="0"/>
            </w:tcBorders>
            <w:shd w:val="clear" w:color="auto" w:fill="BEBEBE" w:themeFill="background1" w:themeFillShade="BF"/>
          </w:tcPr>
          <w:p>
            <w:pPr>
              <w:rPr>
                <w:b/>
              </w:rPr>
            </w:pPr>
            <w:r>
              <w:rPr>
                <w:rFonts w:hint="eastAsia" w:ascii="宋体" w:hAnsi="宋体" w:cs="宋体"/>
                <w:b/>
              </w:rPr>
              <w:t>序</w:t>
            </w:r>
            <w:r>
              <w:rPr>
                <w:rFonts w:hint="eastAsia"/>
                <w:b/>
              </w:rPr>
              <w:t>号</w:t>
            </w:r>
          </w:p>
        </w:tc>
        <w:tc>
          <w:tcPr>
            <w:tcW w:w="1217" w:type="dxa"/>
            <w:tcBorders>
              <w:top w:val="single" w:color="auto" w:sz="4" w:space="0"/>
              <w:left w:val="single" w:color="auto" w:sz="4" w:space="0"/>
              <w:bottom w:val="single" w:color="auto" w:sz="4" w:space="0"/>
              <w:right w:val="single" w:color="auto" w:sz="4" w:space="0"/>
            </w:tcBorders>
            <w:shd w:val="clear" w:color="auto" w:fill="BEBEBE" w:themeFill="background1" w:themeFillShade="BF"/>
          </w:tcPr>
          <w:p>
            <w:pPr>
              <w:rPr>
                <w:b/>
              </w:rPr>
            </w:pPr>
            <w:r>
              <w:rPr>
                <w:rFonts w:hint="eastAsia" w:ascii="宋体" w:hAnsi="宋体" w:cs="宋体"/>
                <w:b/>
              </w:rPr>
              <w:t>字</w:t>
            </w:r>
            <w:r>
              <w:rPr>
                <w:rFonts w:hint="eastAsia"/>
                <w:b/>
              </w:rPr>
              <w:t>节</w:t>
            </w:r>
          </w:p>
        </w:tc>
        <w:tc>
          <w:tcPr>
            <w:tcW w:w="1217" w:type="dxa"/>
            <w:tcBorders>
              <w:top w:val="single" w:color="auto" w:sz="4" w:space="0"/>
              <w:left w:val="single" w:color="auto" w:sz="4" w:space="0"/>
              <w:bottom w:val="single" w:color="auto" w:sz="4" w:space="0"/>
              <w:right w:val="single" w:color="auto" w:sz="4" w:space="0"/>
            </w:tcBorders>
            <w:shd w:val="clear" w:color="auto" w:fill="BEBEBE" w:themeFill="background1" w:themeFillShade="BF"/>
          </w:tcPr>
          <w:p>
            <w:pPr>
              <w:rPr>
                <w:b/>
              </w:rPr>
            </w:pPr>
            <w:r>
              <w:rPr>
                <w:rFonts w:hint="eastAsia" w:ascii="宋体" w:hAnsi="宋体" w:cs="宋体"/>
                <w:b/>
              </w:rPr>
              <w:t>字节长</w:t>
            </w:r>
            <w:r>
              <w:rPr>
                <w:rFonts w:hint="eastAsia"/>
                <w:b/>
              </w:rPr>
              <w:t>度</w:t>
            </w:r>
          </w:p>
        </w:tc>
        <w:tc>
          <w:tcPr>
            <w:tcW w:w="1342" w:type="dxa"/>
            <w:tcBorders>
              <w:top w:val="single" w:color="auto" w:sz="4" w:space="0"/>
              <w:left w:val="single" w:color="auto" w:sz="4" w:space="0"/>
              <w:bottom w:val="single" w:color="auto" w:sz="4" w:space="0"/>
              <w:right w:val="single" w:color="auto" w:sz="4" w:space="0"/>
            </w:tcBorders>
            <w:shd w:val="clear" w:color="auto" w:fill="BEBEBE" w:themeFill="background1" w:themeFillShade="BF"/>
          </w:tcPr>
          <w:p>
            <w:pPr>
              <w:rPr>
                <w:b/>
              </w:rPr>
            </w:pPr>
            <w:r>
              <w:rPr>
                <w:rFonts w:hint="eastAsia" w:ascii="宋体" w:hAnsi="宋体" w:cs="宋体"/>
                <w:b/>
              </w:rPr>
              <w:t>字节含</w:t>
            </w:r>
            <w:r>
              <w:rPr>
                <w:rFonts w:hint="eastAsia"/>
                <w:b/>
              </w:rPr>
              <w:t>义</w:t>
            </w:r>
          </w:p>
        </w:tc>
        <w:tc>
          <w:tcPr>
            <w:tcW w:w="1217" w:type="dxa"/>
            <w:tcBorders>
              <w:top w:val="single" w:color="auto" w:sz="4" w:space="0"/>
              <w:left w:val="single" w:color="auto" w:sz="4" w:space="0"/>
              <w:bottom w:val="single" w:color="auto" w:sz="4" w:space="0"/>
              <w:right w:val="single" w:color="auto" w:sz="4" w:space="0"/>
            </w:tcBorders>
            <w:shd w:val="clear" w:color="auto" w:fill="BEBEBE" w:themeFill="background1" w:themeFillShade="BF"/>
          </w:tcPr>
          <w:p>
            <w:pPr>
              <w:rPr>
                <w:b/>
              </w:rPr>
            </w:pPr>
            <w:r>
              <w:rPr>
                <w:rFonts w:hint="eastAsia" w:ascii="宋体" w:hAnsi="宋体" w:cs="宋体"/>
                <w:b/>
              </w:rPr>
              <w:t>计算公</w:t>
            </w:r>
            <w:r>
              <w:rPr>
                <w:rFonts w:hint="eastAsia"/>
                <w:b/>
              </w:rPr>
              <w:t>式</w:t>
            </w:r>
          </w:p>
        </w:tc>
        <w:tc>
          <w:tcPr>
            <w:tcW w:w="2261" w:type="dxa"/>
            <w:tcBorders>
              <w:top w:val="single" w:color="auto" w:sz="4" w:space="0"/>
              <w:left w:val="single" w:color="auto" w:sz="4" w:space="0"/>
              <w:bottom w:val="single" w:color="auto" w:sz="4" w:space="0"/>
              <w:right w:val="single" w:color="auto" w:sz="4" w:space="0"/>
            </w:tcBorders>
            <w:shd w:val="clear" w:color="auto" w:fill="BEBEBE" w:themeFill="background1" w:themeFillShade="BF"/>
          </w:tcPr>
          <w:p>
            <w:pPr>
              <w:rPr>
                <w:b/>
              </w:rPr>
            </w:pPr>
            <w:r>
              <w:rPr>
                <w:rFonts w:hint="eastAsia" w:ascii="宋体" w:hAnsi="宋体" w:cs="宋体"/>
                <w:b/>
              </w:rPr>
              <w:t>码</w:t>
            </w:r>
            <w:r>
              <w:rPr>
                <w:rFonts w:hint="eastAsia"/>
                <w:b/>
              </w:rPr>
              <w:t>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8" w:type="dxa"/>
            <w:tcBorders>
              <w:top w:val="single" w:color="auto" w:sz="4" w:space="0"/>
              <w:left w:val="single" w:color="auto" w:sz="4" w:space="0"/>
              <w:bottom w:val="single" w:color="auto" w:sz="4" w:space="0"/>
              <w:right w:val="single" w:color="auto" w:sz="4" w:space="0"/>
            </w:tcBorders>
          </w:tcPr>
          <w:p>
            <w:pPr>
              <w:rPr>
                <w:b/>
                <w:color w:val="7E7E7E" w:themeColor="text1" w:themeTint="80"/>
              </w:rPr>
            </w:pPr>
            <w:r>
              <w:rPr>
                <w:b/>
                <w:color w:val="7E7E7E" w:themeColor="text1" w:themeTint="80"/>
              </w:rPr>
              <w:t>1</w:t>
            </w:r>
          </w:p>
        </w:tc>
        <w:tc>
          <w:tcPr>
            <w:tcW w:w="1217" w:type="dxa"/>
            <w:tcBorders>
              <w:top w:val="single" w:color="auto" w:sz="4" w:space="0"/>
              <w:left w:val="single" w:color="auto" w:sz="4" w:space="0"/>
              <w:bottom w:val="single" w:color="auto" w:sz="4" w:space="0"/>
              <w:right w:val="single" w:color="auto" w:sz="4" w:space="0"/>
            </w:tcBorders>
          </w:tcPr>
          <w:p>
            <w:pPr>
              <w:rPr>
                <w:b/>
                <w:color w:val="7E7E7E" w:themeColor="text1" w:themeTint="80"/>
              </w:rPr>
            </w:pPr>
            <w:r>
              <w:rPr>
                <w:b/>
                <w:color w:val="7E7E7E" w:themeColor="text1" w:themeTint="80"/>
              </w:rPr>
              <w:t>AA 55</w:t>
            </w:r>
          </w:p>
        </w:tc>
        <w:tc>
          <w:tcPr>
            <w:tcW w:w="1217" w:type="dxa"/>
            <w:tcBorders>
              <w:top w:val="single" w:color="auto" w:sz="4" w:space="0"/>
              <w:left w:val="single" w:color="auto" w:sz="4" w:space="0"/>
              <w:bottom w:val="single" w:color="auto" w:sz="4" w:space="0"/>
              <w:right w:val="single" w:color="auto" w:sz="4" w:space="0"/>
            </w:tcBorders>
          </w:tcPr>
          <w:p>
            <w:pPr>
              <w:rPr>
                <w:b/>
                <w:color w:val="7E7E7E" w:themeColor="text1" w:themeTint="80"/>
              </w:rPr>
            </w:pPr>
            <w:r>
              <w:rPr>
                <w:b/>
                <w:color w:val="7E7E7E" w:themeColor="text1" w:themeTint="80"/>
              </w:rPr>
              <w:t>2</w:t>
            </w:r>
          </w:p>
        </w:tc>
        <w:tc>
          <w:tcPr>
            <w:tcW w:w="1342" w:type="dxa"/>
            <w:tcBorders>
              <w:top w:val="single" w:color="auto" w:sz="4" w:space="0"/>
              <w:left w:val="single" w:color="auto" w:sz="4" w:space="0"/>
              <w:bottom w:val="single" w:color="auto" w:sz="4" w:space="0"/>
              <w:right w:val="single" w:color="auto" w:sz="4" w:space="0"/>
            </w:tcBorders>
          </w:tcPr>
          <w:p>
            <w:pPr>
              <w:rPr>
                <w:b/>
                <w:color w:val="7E7E7E" w:themeColor="text1" w:themeTint="80"/>
              </w:rPr>
            </w:pPr>
            <w:r>
              <w:rPr>
                <w:rFonts w:hint="eastAsia" w:ascii="宋体" w:hAnsi="宋体" w:cs="宋体"/>
                <w:b/>
                <w:color w:val="7E7E7E" w:themeColor="text1" w:themeTint="80"/>
              </w:rPr>
              <w:t>报文</w:t>
            </w:r>
            <w:r>
              <w:rPr>
                <w:rFonts w:hint="eastAsia"/>
                <w:b/>
                <w:color w:val="7E7E7E" w:themeColor="text1" w:themeTint="80"/>
              </w:rPr>
              <w:t>头</w:t>
            </w:r>
          </w:p>
        </w:tc>
        <w:tc>
          <w:tcPr>
            <w:tcW w:w="1217" w:type="dxa"/>
            <w:tcBorders>
              <w:top w:val="single" w:color="auto" w:sz="4" w:space="0"/>
              <w:left w:val="single" w:color="auto" w:sz="4" w:space="0"/>
              <w:bottom w:val="single" w:color="auto" w:sz="4" w:space="0"/>
              <w:right w:val="single" w:color="auto" w:sz="4" w:space="0"/>
            </w:tcBorders>
          </w:tcPr>
          <w:p>
            <w:pPr>
              <w:rPr>
                <w:b/>
                <w:color w:val="7E7E7E" w:themeColor="text1" w:themeTint="80"/>
              </w:rPr>
            </w:pPr>
          </w:p>
        </w:tc>
        <w:tc>
          <w:tcPr>
            <w:tcW w:w="2261" w:type="dxa"/>
            <w:tcBorders>
              <w:top w:val="single" w:color="auto" w:sz="4" w:space="0"/>
              <w:left w:val="single" w:color="auto" w:sz="4" w:space="0"/>
              <w:bottom w:val="single" w:color="auto" w:sz="4" w:space="0"/>
              <w:right w:val="single" w:color="auto" w:sz="4" w:space="0"/>
            </w:tcBorders>
          </w:tcPr>
          <w:p>
            <w:pPr>
              <w:rPr>
                <w:b/>
                <w:color w:val="7E7E7E" w:themeColor="text1" w:themeTint="8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8" w:type="dxa"/>
            <w:tcBorders>
              <w:top w:val="single" w:color="auto" w:sz="4" w:space="0"/>
              <w:left w:val="single" w:color="auto" w:sz="4" w:space="0"/>
              <w:bottom w:val="single" w:color="auto" w:sz="4" w:space="0"/>
              <w:right w:val="single" w:color="auto" w:sz="4" w:space="0"/>
            </w:tcBorders>
          </w:tcPr>
          <w:p>
            <w:pPr>
              <w:rPr>
                <w:b/>
                <w:color w:val="C00000"/>
              </w:rPr>
            </w:pPr>
            <w:r>
              <w:rPr>
                <w:b/>
                <w:color w:val="C00000"/>
              </w:rPr>
              <w:t>2</w:t>
            </w:r>
          </w:p>
        </w:tc>
        <w:tc>
          <w:tcPr>
            <w:tcW w:w="1217" w:type="dxa"/>
            <w:tcBorders>
              <w:top w:val="single" w:color="auto" w:sz="4" w:space="0"/>
              <w:left w:val="single" w:color="auto" w:sz="4" w:space="0"/>
              <w:bottom w:val="single" w:color="auto" w:sz="4" w:space="0"/>
              <w:right w:val="single" w:color="auto" w:sz="4" w:space="0"/>
            </w:tcBorders>
          </w:tcPr>
          <w:p>
            <w:pPr>
              <w:rPr>
                <w:b/>
                <w:color w:val="C00000"/>
              </w:rPr>
            </w:pPr>
            <w:r>
              <w:rPr>
                <w:b/>
                <w:color w:val="C00000"/>
              </w:rPr>
              <w:t>00 3A</w:t>
            </w:r>
          </w:p>
        </w:tc>
        <w:tc>
          <w:tcPr>
            <w:tcW w:w="1217" w:type="dxa"/>
            <w:tcBorders>
              <w:top w:val="single" w:color="auto" w:sz="4" w:space="0"/>
              <w:left w:val="single" w:color="auto" w:sz="4" w:space="0"/>
              <w:bottom w:val="single" w:color="auto" w:sz="4" w:space="0"/>
              <w:right w:val="single" w:color="auto" w:sz="4" w:space="0"/>
            </w:tcBorders>
          </w:tcPr>
          <w:p>
            <w:pPr>
              <w:rPr>
                <w:b/>
                <w:color w:val="C00000"/>
              </w:rPr>
            </w:pPr>
            <w:r>
              <w:rPr>
                <w:b/>
                <w:color w:val="C00000"/>
              </w:rPr>
              <w:t>2</w:t>
            </w:r>
          </w:p>
        </w:tc>
        <w:tc>
          <w:tcPr>
            <w:tcW w:w="1342" w:type="dxa"/>
            <w:tcBorders>
              <w:top w:val="single" w:color="auto" w:sz="4" w:space="0"/>
              <w:left w:val="single" w:color="auto" w:sz="4" w:space="0"/>
              <w:bottom w:val="single" w:color="auto" w:sz="4" w:space="0"/>
              <w:right w:val="single" w:color="auto" w:sz="4" w:space="0"/>
            </w:tcBorders>
          </w:tcPr>
          <w:p>
            <w:pPr>
              <w:rPr>
                <w:b/>
                <w:color w:val="C00000"/>
              </w:rPr>
            </w:pPr>
            <w:r>
              <w:rPr>
                <w:rFonts w:hint="eastAsia" w:ascii="宋体" w:hAnsi="宋体" w:cs="宋体"/>
                <w:b/>
                <w:color w:val="C00000"/>
              </w:rPr>
              <w:t>节点编</w:t>
            </w:r>
            <w:r>
              <w:rPr>
                <w:rFonts w:hint="eastAsia"/>
                <w:b/>
                <w:color w:val="C00000"/>
              </w:rPr>
              <w:t>号</w:t>
            </w:r>
          </w:p>
        </w:tc>
        <w:tc>
          <w:tcPr>
            <w:tcW w:w="1217" w:type="dxa"/>
            <w:tcBorders>
              <w:top w:val="single" w:color="auto" w:sz="4" w:space="0"/>
              <w:left w:val="single" w:color="auto" w:sz="4" w:space="0"/>
              <w:bottom w:val="single" w:color="auto" w:sz="4" w:space="0"/>
              <w:right w:val="single" w:color="auto" w:sz="4" w:space="0"/>
            </w:tcBorders>
          </w:tcPr>
          <w:p>
            <w:pPr>
              <w:rPr>
                <w:b/>
                <w:color w:val="C00000"/>
              </w:rPr>
            </w:pPr>
          </w:p>
        </w:tc>
        <w:tc>
          <w:tcPr>
            <w:tcW w:w="2261" w:type="dxa"/>
            <w:tcBorders>
              <w:top w:val="single" w:color="auto" w:sz="4" w:space="0"/>
              <w:left w:val="single" w:color="auto" w:sz="4" w:space="0"/>
              <w:bottom w:val="single" w:color="auto" w:sz="4" w:space="0"/>
              <w:right w:val="single" w:color="auto" w:sz="4" w:space="0"/>
            </w:tcBorders>
          </w:tcPr>
          <w:p>
            <w:pPr>
              <w:rPr>
                <w:b/>
                <w:color w:val="C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8" w:type="dxa"/>
            <w:tcBorders>
              <w:top w:val="single" w:color="auto" w:sz="4" w:space="0"/>
              <w:left w:val="single" w:color="auto" w:sz="4" w:space="0"/>
              <w:bottom w:val="single" w:color="auto" w:sz="4" w:space="0"/>
              <w:right w:val="single" w:color="auto" w:sz="4" w:space="0"/>
            </w:tcBorders>
          </w:tcPr>
          <w:p>
            <w:pPr>
              <w:rPr>
                <w:b/>
                <w:color w:val="7030A0"/>
              </w:rPr>
            </w:pPr>
            <w:r>
              <w:rPr>
                <w:b/>
                <w:color w:val="7030A0"/>
              </w:rPr>
              <w:t>3</w:t>
            </w:r>
          </w:p>
        </w:tc>
        <w:tc>
          <w:tcPr>
            <w:tcW w:w="1217" w:type="dxa"/>
            <w:tcBorders>
              <w:top w:val="single" w:color="auto" w:sz="4" w:space="0"/>
              <w:left w:val="single" w:color="auto" w:sz="4" w:space="0"/>
              <w:bottom w:val="single" w:color="auto" w:sz="4" w:space="0"/>
              <w:right w:val="single" w:color="auto" w:sz="4" w:space="0"/>
            </w:tcBorders>
          </w:tcPr>
          <w:p>
            <w:pPr>
              <w:rPr>
                <w:b/>
                <w:color w:val="7030A0"/>
              </w:rPr>
            </w:pPr>
            <w:r>
              <w:rPr>
                <w:b/>
                <w:color w:val="7030A0"/>
              </w:rPr>
              <w:t>0C</w:t>
            </w:r>
          </w:p>
        </w:tc>
        <w:tc>
          <w:tcPr>
            <w:tcW w:w="1217" w:type="dxa"/>
            <w:tcBorders>
              <w:top w:val="single" w:color="auto" w:sz="4" w:space="0"/>
              <w:left w:val="single" w:color="auto" w:sz="4" w:space="0"/>
              <w:bottom w:val="single" w:color="auto" w:sz="4" w:space="0"/>
              <w:right w:val="single" w:color="auto" w:sz="4" w:space="0"/>
            </w:tcBorders>
          </w:tcPr>
          <w:p>
            <w:pPr>
              <w:rPr>
                <w:b/>
                <w:color w:val="7030A0"/>
              </w:rPr>
            </w:pPr>
            <w:r>
              <w:rPr>
                <w:b/>
                <w:color w:val="7030A0"/>
              </w:rPr>
              <w:t>1</w:t>
            </w:r>
          </w:p>
        </w:tc>
        <w:tc>
          <w:tcPr>
            <w:tcW w:w="1342" w:type="dxa"/>
            <w:tcBorders>
              <w:top w:val="single" w:color="auto" w:sz="4" w:space="0"/>
              <w:left w:val="single" w:color="auto" w:sz="4" w:space="0"/>
              <w:bottom w:val="single" w:color="auto" w:sz="4" w:space="0"/>
              <w:right w:val="single" w:color="auto" w:sz="4" w:space="0"/>
            </w:tcBorders>
          </w:tcPr>
          <w:p>
            <w:pPr>
              <w:rPr>
                <w:b/>
                <w:color w:val="7030A0"/>
              </w:rPr>
            </w:pPr>
            <w:r>
              <w:rPr>
                <w:rFonts w:hint="eastAsia" w:ascii="宋体" w:hAnsi="宋体" w:cs="宋体"/>
                <w:b/>
                <w:color w:val="7030A0"/>
              </w:rPr>
              <w:t>个</w:t>
            </w:r>
            <w:r>
              <w:rPr>
                <w:rFonts w:hint="eastAsia"/>
                <w:b/>
                <w:color w:val="7030A0"/>
              </w:rPr>
              <w:t>数</w:t>
            </w:r>
          </w:p>
        </w:tc>
        <w:tc>
          <w:tcPr>
            <w:tcW w:w="1217" w:type="dxa"/>
            <w:tcBorders>
              <w:top w:val="single" w:color="auto" w:sz="4" w:space="0"/>
              <w:left w:val="single" w:color="auto" w:sz="4" w:space="0"/>
              <w:bottom w:val="single" w:color="auto" w:sz="4" w:space="0"/>
              <w:right w:val="single" w:color="auto" w:sz="4" w:space="0"/>
            </w:tcBorders>
          </w:tcPr>
          <w:p>
            <w:pPr>
              <w:rPr>
                <w:b/>
                <w:color w:val="7030A0"/>
              </w:rPr>
            </w:pPr>
          </w:p>
        </w:tc>
        <w:tc>
          <w:tcPr>
            <w:tcW w:w="2261" w:type="dxa"/>
            <w:tcBorders>
              <w:top w:val="single" w:color="auto" w:sz="4" w:space="0"/>
              <w:left w:val="single" w:color="auto" w:sz="4" w:space="0"/>
              <w:bottom w:val="single" w:color="auto" w:sz="4" w:space="0"/>
              <w:right w:val="single" w:color="auto" w:sz="4" w:space="0"/>
            </w:tcBorders>
          </w:tcPr>
          <w:p>
            <w:pPr>
              <w:rPr>
                <w:b/>
                <w:color w:val="7030A0"/>
              </w:rPr>
            </w:pPr>
            <w:r>
              <w:rPr>
                <w:rFonts w:hint="eastAsia" w:ascii="宋体" w:hAnsi="宋体" w:cs="宋体"/>
                <w:b/>
                <w:color w:val="7030A0"/>
              </w:rPr>
              <w:t>数据包所包含的无线节点数据报文个数</w:t>
            </w:r>
            <w:r>
              <w:rPr>
                <w:rFonts w:hint="eastAsia"/>
                <w:b/>
                <w:color w:val="7030A0"/>
              </w:rPr>
              <w:t>；</w:t>
            </w:r>
          </w:p>
          <w:p>
            <w:pPr>
              <w:rPr>
                <w:b/>
                <w:color w:val="7030A0"/>
              </w:rPr>
            </w:pPr>
            <w:r>
              <w:rPr>
                <w:rFonts w:hint="eastAsia" w:ascii="宋体" w:hAnsi="宋体" w:cs="宋体"/>
                <w:b/>
                <w:color w:val="7030A0"/>
              </w:rPr>
              <w:t>井上装置下所附带的传感器个</w:t>
            </w:r>
            <w:r>
              <w:rPr>
                <w:rFonts w:hint="eastAsia"/>
                <w:b/>
                <w:color w:val="7030A0"/>
              </w:rPr>
              <w:t>数</w:t>
            </w:r>
          </w:p>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8" w:type="dxa"/>
            <w:tcBorders>
              <w:top w:val="single" w:color="auto" w:sz="4" w:space="0"/>
              <w:left w:val="single" w:color="auto" w:sz="4" w:space="0"/>
              <w:bottom w:val="single" w:color="auto" w:sz="4" w:space="0"/>
              <w:right w:val="single" w:color="auto" w:sz="4" w:space="0"/>
            </w:tcBorders>
          </w:tcPr>
          <w:p>
            <w:pPr>
              <w:rPr>
                <w:b/>
                <w:color w:val="002060"/>
              </w:rPr>
            </w:pPr>
            <w:r>
              <w:rPr>
                <w:b/>
                <w:color w:val="002060"/>
              </w:rPr>
              <w:t>4</w:t>
            </w:r>
          </w:p>
        </w:tc>
        <w:tc>
          <w:tcPr>
            <w:tcW w:w="1217" w:type="dxa"/>
            <w:tcBorders>
              <w:top w:val="single" w:color="auto" w:sz="4" w:space="0"/>
              <w:left w:val="single" w:color="auto" w:sz="4" w:space="0"/>
              <w:bottom w:val="single" w:color="auto" w:sz="4" w:space="0"/>
              <w:right w:val="single" w:color="auto" w:sz="4" w:space="0"/>
            </w:tcBorders>
          </w:tcPr>
          <w:p>
            <w:pPr>
              <w:rPr>
                <w:b/>
                <w:color w:val="002060"/>
              </w:rPr>
            </w:pPr>
            <w:r>
              <w:rPr>
                <w:b/>
                <w:color w:val="002060"/>
              </w:rPr>
              <w:t>00 3C</w:t>
            </w:r>
          </w:p>
        </w:tc>
        <w:tc>
          <w:tcPr>
            <w:tcW w:w="1217" w:type="dxa"/>
            <w:tcBorders>
              <w:top w:val="single" w:color="auto" w:sz="4" w:space="0"/>
              <w:left w:val="single" w:color="auto" w:sz="4" w:space="0"/>
              <w:bottom w:val="single" w:color="auto" w:sz="4" w:space="0"/>
              <w:right w:val="single" w:color="auto" w:sz="4" w:space="0"/>
            </w:tcBorders>
          </w:tcPr>
          <w:p>
            <w:pPr>
              <w:rPr>
                <w:b/>
                <w:color w:val="002060"/>
              </w:rPr>
            </w:pPr>
            <w:r>
              <w:rPr>
                <w:b/>
                <w:color w:val="002060"/>
              </w:rPr>
              <w:t>2</w:t>
            </w:r>
          </w:p>
        </w:tc>
        <w:tc>
          <w:tcPr>
            <w:tcW w:w="1342" w:type="dxa"/>
            <w:tcBorders>
              <w:top w:val="single" w:color="auto" w:sz="4" w:space="0"/>
              <w:left w:val="single" w:color="auto" w:sz="4" w:space="0"/>
              <w:bottom w:val="single" w:color="auto" w:sz="4" w:space="0"/>
              <w:right w:val="single" w:color="auto" w:sz="4" w:space="0"/>
            </w:tcBorders>
          </w:tcPr>
          <w:p>
            <w:pPr>
              <w:rPr>
                <w:b/>
                <w:color w:val="002060"/>
              </w:rPr>
            </w:pPr>
            <w:r>
              <w:rPr>
                <w:rFonts w:hint="eastAsia" w:ascii="宋体" w:hAnsi="宋体" w:cs="宋体"/>
                <w:b/>
                <w:color w:val="002060"/>
              </w:rPr>
              <w:t>采样时间间</w:t>
            </w:r>
            <w:r>
              <w:rPr>
                <w:rFonts w:hint="eastAsia"/>
                <w:b/>
                <w:color w:val="002060"/>
              </w:rPr>
              <w:t>隔</w:t>
            </w:r>
          </w:p>
        </w:tc>
        <w:tc>
          <w:tcPr>
            <w:tcW w:w="1217" w:type="dxa"/>
            <w:tcBorders>
              <w:top w:val="single" w:color="auto" w:sz="4" w:space="0"/>
              <w:left w:val="single" w:color="auto" w:sz="4" w:space="0"/>
              <w:bottom w:val="single" w:color="auto" w:sz="4" w:space="0"/>
              <w:right w:val="single" w:color="auto" w:sz="4" w:space="0"/>
            </w:tcBorders>
          </w:tcPr>
          <w:p>
            <w:pPr>
              <w:rPr>
                <w:b/>
                <w:color w:val="002060"/>
              </w:rPr>
            </w:pPr>
          </w:p>
        </w:tc>
        <w:tc>
          <w:tcPr>
            <w:tcW w:w="2261" w:type="dxa"/>
            <w:tcBorders>
              <w:top w:val="single" w:color="auto" w:sz="4" w:space="0"/>
              <w:left w:val="single" w:color="auto" w:sz="4" w:space="0"/>
              <w:bottom w:val="single" w:color="auto" w:sz="4" w:space="0"/>
              <w:right w:val="single" w:color="auto" w:sz="4" w:space="0"/>
            </w:tcBorders>
          </w:tcPr>
          <w:p>
            <w:pPr>
              <w:rPr>
                <w:b/>
                <w:color w:val="00206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8" w:type="dxa"/>
            <w:tcBorders>
              <w:top w:val="single" w:color="auto" w:sz="4" w:space="0"/>
              <w:left w:val="single" w:color="auto" w:sz="4" w:space="0"/>
              <w:bottom w:val="single" w:color="auto" w:sz="4" w:space="0"/>
              <w:right w:val="single" w:color="auto" w:sz="4" w:space="0"/>
            </w:tcBorders>
          </w:tcPr>
          <w:p>
            <w:pPr>
              <w:rPr>
                <w:b/>
                <w:color w:val="0070C0"/>
              </w:rPr>
            </w:pPr>
            <w:r>
              <w:rPr>
                <w:b/>
                <w:color w:val="0070C0"/>
              </w:rPr>
              <w:t>5</w:t>
            </w:r>
          </w:p>
        </w:tc>
        <w:tc>
          <w:tcPr>
            <w:tcW w:w="1217" w:type="dxa"/>
            <w:tcBorders>
              <w:top w:val="single" w:color="auto" w:sz="4" w:space="0"/>
              <w:left w:val="single" w:color="auto" w:sz="4" w:space="0"/>
              <w:bottom w:val="single" w:color="auto" w:sz="4" w:space="0"/>
              <w:right w:val="single" w:color="auto" w:sz="4" w:space="0"/>
            </w:tcBorders>
          </w:tcPr>
          <w:p>
            <w:pPr>
              <w:rPr>
                <w:b/>
                <w:color w:val="0070C0"/>
              </w:rPr>
            </w:pPr>
            <w:r>
              <w:rPr>
                <w:b/>
                <w:color w:val="0070C0"/>
              </w:rPr>
              <w:t>3A</w:t>
            </w:r>
          </w:p>
        </w:tc>
        <w:tc>
          <w:tcPr>
            <w:tcW w:w="1217" w:type="dxa"/>
            <w:tcBorders>
              <w:top w:val="single" w:color="auto" w:sz="4" w:space="0"/>
              <w:left w:val="single" w:color="auto" w:sz="4" w:space="0"/>
              <w:bottom w:val="single" w:color="auto" w:sz="4" w:space="0"/>
              <w:right w:val="single" w:color="auto" w:sz="4" w:space="0"/>
            </w:tcBorders>
          </w:tcPr>
          <w:p>
            <w:pPr>
              <w:rPr>
                <w:b/>
                <w:color w:val="0070C0"/>
              </w:rPr>
            </w:pPr>
            <w:r>
              <w:rPr>
                <w:b/>
                <w:color w:val="0070C0"/>
              </w:rPr>
              <w:t>1</w:t>
            </w:r>
          </w:p>
        </w:tc>
        <w:tc>
          <w:tcPr>
            <w:tcW w:w="1342" w:type="dxa"/>
            <w:tcBorders>
              <w:top w:val="single" w:color="auto" w:sz="4" w:space="0"/>
              <w:left w:val="single" w:color="auto" w:sz="4" w:space="0"/>
              <w:bottom w:val="single" w:color="auto" w:sz="4" w:space="0"/>
              <w:right w:val="single" w:color="auto" w:sz="4" w:space="0"/>
            </w:tcBorders>
          </w:tcPr>
          <w:p>
            <w:pPr>
              <w:rPr>
                <w:b/>
                <w:color w:val="0070C0"/>
              </w:rPr>
            </w:pPr>
            <w:r>
              <w:rPr>
                <w:rFonts w:hint="eastAsia" w:ascii="宋体" w:hAnsi="宋体" w:cs="宋体"/>
                <w:b/>
                <w:color w:val="0070C0"/>
              </w:rPr>
              <w:t>井上装置编</w:t>
            </w:r>
            <w:r>
              <w:rPr>
                <w:rFonts w:hint="eastAsia"/>
                <w:b/>
                <w:color w:val="0070C0"/>
              </w:rPr>
              <w:t>号</w:t>
            </w:r>
          </w:p>
        </w:tc>
        <w:tc>
          <w:tcPr>
            <w:tcW w:w="1217" w:type="dxa"/>
            <w:tcBorders>
              <w:top w:val="single" w:color="auto" w:sz="4" w:space="0"/>
              <w:left w:val="single" w:color="auto" w:sz="4" w:space="0"/>
              <w:bottom w:val="single" w:color="auto" w:sz="4" w:space="0"/>
              <w:right w:val="single" w:color="auto" w:sz="4" w:space="0"/>
            </w:tcBorders>
          </w:tcPr>
          <w:p>
            <w:pPr>
              <w:rPr>
                <w:b/>
                <w:color w:val="0070C0"/>
              </w:rPr>
            </w:pPr>
          </w:p>
        </w:tc>
        <w:tc>
          <w:tcPr>
            <w:tcW w:w="2261" w:type="dxa"/>
            <w:tcBorders>
              <w:top w:val="single" w:color="auto" w:sz="4" w:space="0"/>
              <w:left w:val="single" w:color="auto" w:sz="4" w:space="0"/>
              <w:bottom w:val="single" w:color="auto" w:sz="4" w:space="0"/>
              <w:right w:val="single" w:color="auto" w:sz="4" w:space="0"/>
            </w:tcBorders>
          </w:tcPr>
          <w:p>
            <w:pPr>
              <w:rPr>
                <w:b/>
                <w:color w:val="0070C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8" w:type="dxa"/>
            <w:tcBorders>
              <w:top w:val="single" w:color="auto" w:sz="4" w:space="0"/>
              <w:left w:val="single" w:color="auto" w:sz="4" w:space="0"/>
              <w:bottom w:val="single" w:color="auto" w:sz="4" w:space="0"/>
              <w:right w:val="single" w:color="auto" w:sz="4" w:space="0"/>
            </w:tcBorders>
          </w:tcPr>
          <w:p>
            <w:pPr>
              <w:rPr>
                <w:b/>
                <w:color w:val="00B050"/>
              </w:rPr>
            </w:pPr>
            <w:r>
              <w:rPr>
                <w:b/>
                <w:color w:val="00B050"/>
              </w:rPr>
              <w:t>6</w:t>
            </w:r>
          </w:p>
        </w:tc>
        <w:tc>
          <w:tcPr>
            <w:tcW w:w="1217" w:type="dxa"/>
            <w:tcBorders>
              <w:top w:val="single" w:color="auto" w:sz="4" w:space="0"/>
              <w:left w:val="single" w:color="auto" w:sz="4" w:space="0"/>
              <w:bottom w:val="single" w:color="auto" w:sz="4" w:space="0"/>
              <w:right w:val="single" w:color="auto" w:sz="4" w:space="0"/>
            </w:tcBorders>
          </w:tcPr>
          <w:p>
            <w:pPr>
              <w:rPr>
                <w:b/>
              </w:rPr>
            </w:pPr>
            <w:r>
              <w:rPr>
                <w:b/>
                <w:color w:val="00B050"/>
              </w:rPr>
              <w:t>00 00 00 00</w:t>
            </w:r>
          </w:p>
        </w:tc>
        <w:tc>
          <w:tcPr>
            <w:tcW w:w="1217" w:type="dxa"/>
            <w:tcBorders>
              <w:top w:val="single" w:color="auto" w:sz="4" w:space="0"/>
              <w:left w:val="single" w:color="auto" w:sz="4" w:space="0"/>
              <w:bottom w:val="single" w:color="auto" w:sz="4" w:space="0"/>
              <w:right w:val="single" w:color="auto" w:sz="4" w:space="0"/>
            </w:tcBorders>
          </w:tcPr>
          <w:p>
            <w:pPr>
              <w:rPr>
                <w:b/>
              </w:rPr>
            </w:pPr>
            <w:r>
              <w:rPr>
                <w:b/>
              </w:rPr>
              <w:t>4</w:t>
            </w:r>
          </w:p>
        </w:tc>
        <w:tc>
          <w:tcPr>
            <w:tcW w:w="1342" w:type="dxa"/>
            <w:tcBorders>
              <w:top w:val="single" w:color="auto" w:sz="4" w:space="0"/>
              <w:left w:val="single" w:color="auto" w:sz="4" w:space="0"/>
              <w:bottom w:val="single" w:color="auto" w:sz="4" w:space="0"/>
              <w:right w:val="single" w:color="auto" w:sz="4" w:space="0"/>
            </w:tcBorders>
          </w:tcPr>
          <w:p>
            <w:pPr>
              <w:rPr>
                <w:b/>
              </w:rPr>
            </w:pPr>
            <w:r>
              <w:rPr>
                <w:rFonts w:hint="eastAsia" w:ascii="宋体" w:hAnsi="宋体" w:cs="宋体"/>
                <w:b/>
              </w:rPr>
              <w:t>空字节，注意</w:t>
            </w:r>
            <w:r>
              <w:rPr>
                <w:b/>
              </w:rPr>
              <w:t>00000000</w:t>
            </w:r>
            <w:r>
              <w:rPr>
                <w:rFonts w:hint="eastAsia" w:ascii="宋体" w:hAnsi="宋体" w:cs="宋体"/>
                <w:b/>
              </w:rPr>
              <w:t>：表示普通项目</w:t>
            </w:r>
            <w:r>
              <w:rPr>
                <w:rFonts w:hint="eastAsia"/>
                <w:b/>
              </w:rPr>
              <w:t>。</w:t>
            </w:r>
          </w:p>
          <w:p>
            <w:pPr>
              <w:rPr>
                <w:b/>
              </w:rPr>
            </w:pPr>
            <w:r>
              <w:rPr>
                <w:b/>
              </w:rPr>
              <w:t>01000000</w:t>
            </w:r>
            <w:r>
              <w:rPr>
                <w:rFonts w:hint="eastAsia" w:ascii="宋体" w:hAnsi="宋体" w:cs="宋体"/>
                <w:b/>
              </w:rPr>
              <w:t>代表青海项</w:t>
            </w:r>
            <w:r>
              <w:rPr>
                <w:rFonts w:hint="eastAsia"/>
                <w:b/>
              </w:rPr>
              <w:t>目</w:t>
            </w:r>
          </w:p>
        </w:tc>
        <w:tc>
          <w:tcPr>
            <w:tcW w:w="1217" w:type="dxa"/>
            <w:tcBorders>
              <w:top w:val="single" w:color="auto" w:sz="4" w:space="0"/>
              <w:left w:val="single" w:color="auto" w:sz="4" w:space="0"/>
              <w:bottom w:val="single" w:color="auto" w:sz="4" w:space="0"/>
              <w:right w:val="single" w:color="auto" w:sz="4" w:space="0"/>
            </w:tcBorders>
          </w:tcPr>
          <w:p>
            <w:pPr>
              <w:rPr>
                <w:b/>
              </w:rPr>
            </w:pPr>
          </w:p>
        </w:tc>
        <w:tc>
          <w:tcPr>
            <w:tcW w:w="2261" w:type="dxa"/>
            <w:tcBorders>
              <w:top w:val="single" w:color="auto" w:sz="4" w:space="0"/>
              <w:left w:val="single" w:color="auto" w:sz="4" w:space="0"/>
              <w:bottom w:val="single" w:color="auto" w:sz="4" w:space="0"/>
              <w:right w:val="single" w:color="auto" w:sz="4" w:space="0"/>
            </w:tcBorders>
          </w:tcPr>
          <w:p>
            <w:pP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8" w:type="dxa"/>
            <w:tcBorders>
              <w:top w:val="single" w:color="auto" w:sz="4" w:space="0"/>
              <w:left w:val="single" w:color="auto" w:sz="4" w:space="0"/>
              <w:bottom w:val="single" w:color="auto" w:sz="4" w:space="0"/>
              <w:right w:val="single" w:color="auto" w:sz="4" w:space="0"/>
            </w:tcBorders>
          </w:tcPr>
          <w:p>
            <w:pPr>
              <w:rPr>
                <w:b/>
                <w:color w:val="FF0000"/>
              </w:rPr>
            </w:pPr>
            <w:r>
              <w:rPr>
                <w:b/>
                <w:color w:val="FF0000"/>
              </w:rPr>
              <w:t>7</w:t>
            </w:r>
          </w:p>
        </w:tc>
        <w:tc>
          <w:tcPr>
            <w:tcW w:w="1217" w:type="dxa"/>
            <w:tcBorders>
              <w:top w:val="single" w:color="auto" w:sz="4" w:space="0"/>
              <w:left w:val="single" w:color="auto" w:sz="4" w:space="0"/>
              <w:bottom w:val="single" w:color="auto" w:sz="4" w:space="0"/>
              <w:right w:val="single" w:color="auto" w:sz="4" w:space="0"/>
            </w:tcBorders>
          </w:tcPr>
          <w:p>
            <w:pPr>
              <w:rPr>
                <w:b/>
                <w:color w:val="FF0000"/>
              </w:rPr>
            </w:pPr>
            <w:r>
              <w:rPr>
                <w:b/>
                <w:color w:val="FF0000"/>
              </w:rPr>
              <w:t>00 00 04 0C</w:t>
            </w:r>
          </w:p>
        </w:tc>
        <w:tc>
          <w:tcPr>
            <w:tcW w:w="1217" w:type="dxa"/>
            <w:tcBorders>
              <w:top w:val="single" w:color="auto" w:sz="4" w:space="0"/>
              <w:left w:val="single" w:color="auto" w:sz="4" w:space="0"/>
              <w:bottom w:val="single" w:color="auto" w:sz="4" w:space="0"/>
              <w:right w:val="single" w:color="auto" w:sz="4" w:space="0"/>
            </w:tcBorders>
          </w:tcPr>
          <w:p>
            <w:pPr>
              <w:rPr>
                <w:b/>
                <w:color w:val="FF0000"/>
              </w:rPr>
            </w:pPr>
            <w:r>
              <w:rPr>
                <w:b/>
                <w:color w:val="FF0000"/>
              </w:rPr>
              <w:t>4</w:t>
            </w:r>
          </w:p>
        </w:tc>
        <w:tc>
          <w:tcPr>
            <w:tcW w:w="1342" w:type="dxa"/>
            <w:tcBorders>
              <w:top w:val="single" w:color="auto" w:sz="4" w:space="0"/>
              <w:left w:val="single" w:color="auto" w:sz="4" w:space="0"/>
              <w:bottom w:val="single" w:color="auto" w:sz="4" w:space="0"/>
              <w:right w:val="single" w:color="auto" w:sz="4" w:space="0"/>
            </w:tcBorders>
          </w:tcPr>
          <w:p>
            <w:pPr>
              <w:rPr>
                <w:b/>
                <w:color w:val="FF0000"/>
              </w:rPr>
            </w:pPr>
            <w:r>
              <w:rPr>
                <w:rFonts w:hint="eastAsia" w:ascii="宋体" w:hAnsi="宋体" w:cs="宋体"/>
                <w:b/>
                <w:color w:val="FF0000"/>
              </w:rPr>
              <w:t>传感器编</w:t>
            </w:r>
            <w:r>
              <w:rPr>
                <w:rFonts w:hint="eastAsia"/>
                <w:b/>
                <w:color w:val="FF0000"/>
              </w:rPr>
              <w:t>号</w:t>
            </w:r>
          </w:p>
        </w:tc>
        <w:tc>
          <w:tcPr>
            <w:tcW w:w="1217" w:type="dxa"/>
            <w:tcBorders>
              <w:top w:val="single" w:color="auto" w:sz="4" w:space="0"/>
              <w:left w:val="single" w:color="auto" w:sz="4" w:space="0"/>
              <w:bottom w:val="single" w:color="auto" w:sz="4" w:space="0"/>
              <w:right w:val="single" w:color="auto" w:sz="4" w:space="0"/>
            </w:tcBorders>
          </w:tcPr>
          <w:p>
            <w:pPr>
              <w:rPr>
                <w:b/>
                <w:color w:val="0070C0"/>
              </w:rPr>
            </w:pPr>
          </w:p>
        </w:tc>
        <w:tc>
          <w:tcPr>
            <w:tcW w:w="2261" w:type="dxa"/>
            <w:tcBorders>
              <w:top w:val="single" w:color="auto" w:sz="4" w:space="0"/>
              <w:left w:val="single" w:color="auto" w:sz="4" w:space="0"/>
              <w:bottom w:val="single" w:color="auto" w:sz="4" w:space="0"/>
              <w:right w:val="single" w:color="auto" w:sz="4" w:space="0"/>
            </w:tcBorders>
          </w:tcPr>
          <w:p>
            <w:pPr>
              <w:rPr>
                <w:b/>
                <w:color w:val="0070C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8" w:type="dxa"/>
            <w:tcBorders>
              <w:top w:val="single" w:color="auto" w:sz="4" w:space="0"/>
              <w:left w:val="single" w:color="auto" w:sz="4" w:space="0"/>
              <w:bottom w:val="single" w:color="auto" w:sz="4" w:space="0"/>
              <w:right w:val="single" w:color="auto" w:sz="4" w:space="0"/>
            </w:tcBorders>
          </w:tcPr>
          <w:p>
            <w:pPr>
              <w:rPr>
                <w:b/>
                <w:color w:val="FF0000"/>
              </w:rPr>
            </w:pPr>
            <w:r>
              <w:rPr>
                <w:b/>
                <w:color w:val="FF0000"/>
              </w:rPr>
              <w:t>8</w:t>
            </w:r>
          </w:p>
        </w:tc>
        <w:tc>
          <w:tcPr>
            <w:tcW w:w="1217" w:type="dxa"/>
            <w:tcBorders>
              <w:top w:val="single" w:color="auto" w:sz="4" w:space="0"/>
              <w:left w:val="single" w:color="auto" w:sz="4" w:space="0"/>
              <w:bottom w:val="single" w:color="auto" w:sz="4" w:space="0"/>
              <w:right w:val="single" w:color="auto" w:sz="4" w:space="0"/>
            </w:tcBorders>
          </w:tcPr>
          <w:p>
            <w:pPr>
              <w:rPr>
                <w:b/>
                <w:color w:val="FF0000"/>
              </w:rPr>
            </w:pPr>
            <w:r>
              <w:rPr>
                <w:b/>
                <w:color w:val="FF0000"/>
              </w:rPr>
              <w:t>77 F9</w:t>
            </w:r>
          </w:p>
        </w:tc>
        <w:tc>
          <w:tcPr>
            <w:tcW w:w="1217" w:type="dxa"/>
            <w:tcBorders>
              <w:top w:val="single" w:color="auto" w:sz="4" w:space="0"/>
              <w:left w:val="single" w:color="auto" w:sz="4" w:space="0"/>
              <w:bottom w:val="single" w:color="auto" w:sz="4" w:space="0"/>
              <w:right w:val="single" w:color="auto" w:sz="4" w:space="0"/>
            </w:tcBorders>
          </w:tcPr>
          <w:p>
            <w:pPr>
              <w:rPr>
                <w:b/>
                <w:color w:val="FF0000"/>
              </w:rPr>
            </w:pPr>
            <w:r>
              <w:rPr>
                <w:b/>
                <w:color w:val="FF0000"/>
              </w:rPr>
              <w:t>2</w:t>
            </w:r>
          </w:p>
        </w:tc>
        <w:tc>
          <w:tcPr>
            <w:tcW w:w="1342" w:type="dxa"/>
            <w:tcBorders>
              <w:top w:val="single" w:color="auto" w:sz="4" w:space="0"/>
              <w:left w:val="single" w:color="auto" w:sz="4" w:space="0"/>
              <w:bottom w:val="single" w:color="auto" w:sz="4" w:space="0"/>
              <w:right w:val="single" w:color="auto" w:sz="4" w:space="0"/>
            </w:tcBorders>
          </w:tcPr>
          <w:p>
            <w:pPr>
              <w:rPr>
                <w:b/>
                <w:color w:val="FF0000"/>
              </w:rPr>
            </w:pPr>
            <w:r>
              <w:rPr>
                <w:b/>
                <w:color w:val="FF0000"/>
              </w:rPr>
              <w:t>X</w:t>
            </w:r>
            <w:r>
              <w:rPr>
                <w:rFonts w:hint="eastAsia" w:ascii="宋体" w:hAnsi="宋体" w:cs="宋体"/>
                <w:b/>
                <w:color w:val="FF0000"/>
              </w:rPr>
              <w:t>角度</w:t>
            </w:r>
            <w:r>
              <w:rPr>
                <w:rFonts w:hint="eastAsia"/>
                <w:b/>
                <w:color w:val="FF0000"/>
              </w:rPr>
              <w:t>值</w:t>
            </w:r>
          </w:p>
        </w:tc>
        <w:tc>
          <w:tcPr>
            <w:tcW w:w="1217" w:type="dxa"/>
            <w:tcBorders>
              <w:top w:val="single" w:color="auto" w:sz="4" w:space="0"/>
              <w:left w:val="single" w:color="auto" w:sz="4" w:space="0"/>
              <w:bottom w:val="single" w:color="auto" w:sz="4" w:space="0"/>
              <w:right w:val="single" w:color="auto" w:sz="4" w:space="0"/>
            </w:tcBorders>
          </w:tcPr>
          <w:p>
            <w:pPr>
              <w:rPr>
                <w:b/>
                <w:color w:val="0070C0"/>
              </w:rPr>
            </w:pPr>
          </w:p>
        </w:tc>
        <w:tc>
          <w:tcPr>
            <w:tcW w:w="2261" w:type="dxa"/>
            <w:tcBorders>
              <w:top w:val="single" w:color="auto" w:sz="4" w:space="0"/>
              <w:left w:val="single" w:color="auto" w:sz="4" w:space="0"/>
              <w:bottom w:val="single" w:color="auto" w:sz="4" w:space="0"/>
              <w:right w:val="single" w:color="auto" w:sz="4" w:space="0"/>
            </w:tcBorders>
          </w:tcPr>
          <w:p>
            <w:pPr>
              <w:rPr>
                <w:b/>
                <w:color w:val="0070C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8" w:type="dxa"/>
            <w:tcBorders>
              <w:top w:val="single" w:color="auto" w:sz="4" w:space="0"/>
              <w:left w:val="single" w:color="auto" w:sz="4" w:space="0"/>
              <w:bottom w:val="single" w:color="auto" w:sz="4" w:space="0"/>
              <w:right w:val="single" w:color="auto" w:sz="4" w:space="0"/>
            </w:tcBorders>
          </w:tcPr>
          <w:p>
            <w:pPr>
              <w:rPr>
                <w:b/>
                <w:color w:val="FF0000"/>
              </w:rPr>
            </w:pPr>
            <w:r>
              <w:rPr>
                <w:b/>
                <w:color w:val="FF0000"/>
              </w:rPr>
              <w:t>9</w:t>
            </w:r>
          </w:p>
        </w:tc>
        <w:tc>
          <w:tcPr>
            <w:tcW w:w="1217" w:type="dxa"/>
            <w:tcBorders>
              <w:top w:val="single" w:color="auto" w:sz="4" w:space="0"/>
              <w:left w:val="single" w:color="auto" w:sz="4" w:space="0"/>
              <w:bottom w:val="single" w:color="auto" w:sz="4" w:space="0"/>
              <w:right w:val="single" w:color="auto" w:sz="4" w:space="0"/>
            </w:tcBorders>
          </w:tcPr>
          <w:p>
            <w:pPr>
              <w:rPr>
                <w:b/>
                <w:color w:val="FF0000"/>
              </w:rPr>
            </w:pPr>
            <w:r>
              <w:rPr>
                <w:b/>
                <w:color w:val="FF0000"/>
              </w:rPr>
              <w:t>46 60</w:t>
            </w:r>
          </w:p>
        </w:tc>
        <w:tc>
          <w:tcPr>
            <w:tcW w:w="1217" w:type="dxa"/>
            <w:tcBorders>
              <w:top w:val="single" w:color="auto" w:sz="4" w:space="0"/>
              <w:left w:val="single" w:color="auto" w:sz="4" w:space="0"/>
              <w:bottom w:val="single" w:color="auto" w:sz="4" w:space="0"/>
              <w:right w:val="single" w:color="auto" w:sz="4" w:space="0"/>
            </w:tcBorders>
          </w:tcPr>
          <w:p>
            <w:pPr>
              <w:rPr>
                <w:b/>
                <w:color w:val="FF0000"/>
              </w:rPr>
            </w:pPr>
            <w:r>
              <w:rPr>
                <w:b/>
                <w:color w:val="FF0000"/>
              </w:rPr>
              <w:t>2</w:t>
            </w:r>
          </w:p>
        </w:tc>
        <w:tc>
          <w:tcPr>
            <w:tcW w:w="1342" w:type="dxa"/>
            <w:tcBorders>
              <w:top w:val="single" w:color="auto" w:sz="4" w:space="0"/>
              <w:left w:val="single" w:color="auto" w:sz="4" w:space="0"/>
              <w:bottom w:val="single" w:color="auto" w:sz="4" w:space="0"/>
              <w:right w:val="single" w:color="auto" w:sz="4" w:space="0"/>
            </w:tcBorders>
          </w:tcPr>
          <w:p>
            <w:pPr>
              <w:rPr>
                <w:b/>
                <w:color w:val="FF0000"/>
              </w:rPr>
            </w:pPr>
            <w:r>
              <w:rPr>
                <w:b/>
                <w:color w:val="FF0000"/>
              </w:rPr>
              <w:t>Y</w:t>
            </w:r>
            <w:r>
              <w:rPr>
                <w:rFonts w:hint="eastAsia" w:ascii="宋体" w:hAnsi="宋体" w:cs="宋体"/>
                <w:b/>
                <w:color w:val="FF0000"/>
              </w:rPr>
              <w:t>角度</w:t>
            </w:r>
            <w:r>
              <w:rPr>
                <w:rFonts w:hint="eastAsia"/>
                <w:b/>
                <w:color w:val="FF0000"/>
              </w:rPr>
              <w:t>值</w:t>
            </w:r>
          </w:p>
        </w:tc>
        <w:tc>
          <w:tcPr>
            <w:tcW w:w="1217" w:type="dxa"/>
            <w:tcBorders>
              <w:top w:val="single" w:color="auto" w:sz="4" w:space="0"/>
              <w:left w:val="single" w:color="auto" w:sz="4" w:space="0"/>
              <w:bottom w:val="single" w:color="auto" w:sz="4" w:space="0"/>
              <w:right w:val="single" w:color="auto" w:sz="4" w:space="0"/>
            </w:tcBorders>
          </w:tcPr>
          <w:p>
            <w:pPr>
              <w:rPr>
                <w:b/>
                <w:color w:val="0070C0"/>
              </w:rPr>
            </w:pPr>
          </w:p>
        </w:tc>
        <w:tc>
          <w:tcPr>
            <w:tcW w:w="2261" w:type="dxa"/>
            <w:tcBorders>
              <w:top w:val="single" w:color="auto" w:sz="4" w:space="0"/>
              <w:left w:val="single" w:color="auto" w:sz="4" w:space="0"/>
              <w:bottom w:val="single" w:color="auto" w:sz="4" w:space="0"/>
              <w:right w:val="single" w:color="auto" w:sz="4" w:space="0"/>
            </w:tcBorders>
          </w:tcPr>
          <w:p>
            <w:pPr>
              <w:rPr>
                <w:b/>
                <w:color w:val="0070C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72" w:type="dxa"/>
            <w:gridSpan w:val="6"/>
            <w:tcBorders>
              <w:top w:val="single" w:color="auto" w:sz="4" w:space="0"/>
              <w:left w:val="single" w:color="auto" w:sz="4" w:space="0"/>
              <w:bottom w:val="single" w:color="auto" w:sz="4" w:space="0"/>
              <w:right w:val="single" w:color="auto" w:sz="4" w:space="0"/>
            </w:tcBorders>
          </w:tcPr>
          <w:p>
            <w:pPr>
              <w:rPr>
                <w:b/>
                <w:color w:val="FF0000"/>
              </w:rPr>
            </w:pPr>
            <w:r>
              <w:rPr>
                <w:rFonts w:hint="eastAsia" w:ascii="宋体" w:hAnsi="宋体" w:cs="宋体"/>
                <w:b/>
                <w:color w:val="1F497D" w:themeColor="text2"/>
              </w:rPr>
              <w:t>这里有</w:t>
            </w:r>
            <w:r>
              <w:rPr>
                <w:b/>
                <w:color w:val="1F497D" w:themeColor="text2"/>
              </w:rPr>
              <w:t xml:space="preserve">  n-2</w:t>
            </w:r>
            <w:r>
              <w:rPr>
                <w:rFonts w:hint="eastAsia" w:ascii="宋体" w:hAnsi="宋体" w:cs="宋体"/>
                <w:b/>
                <w:color w:val="1F497D" w:themeColor="text2"/>
              </w:rPr>
              <w:t>个传感器数</w:t>
            </w:r>
            <w:r>
              <w:rPr>
                <w:rFonts w:hint="eastAsia"/>
                <w:b/>
                <w:color w:val="1F497D" w:themeColor="text2"/>
              </w:rPr>
              <w:t>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8" w:type="dxa"/>
            <w:tcBorders>
              <w:top w:val="single" w:color="auto" w:sz="4" w:space="0"/>
              <w:left w:val="single" w:color="auto" w:sz="4" w:space="0"/>
              <w:bottom w:val="single" w:color="auto" w:sz="4" w:space="0"/>
              <w:right w:val="single" w:color="auto" w:sz="4" w:space="0"/>
            </w:tcBorders>
          </w:tcPr>
          <w:p>
            <w:pPr>
              <w:rPr>
                <w:b/>
                <w:color w:val="FF0000"/>
              </w:rPr>
            </w:pPr>
            <w:r>
              <w:rPr>
                <w:b/>
                <w:color w:val="FF0000"/>
              </w:rPr>
              <w:t>7</w:t>
            </w:r>
          </w:p>
        </w:tc>
        <w:tc>
          <w:tcPr>
            <w:tcW w:w="1217" w:type="dxa"/>
            <w:tcBorders>
              <w:top w:val="single" w:color="auto" w:sz="4" w:space="0"/>
              <w:left w:val="single" w:color="auto" w:sz="4" w:space="0"/>
              <w:bottom w:val="single" w:color="auto" w:sz="4" w:space="0"/>
              <w:right w:val="single" w:color="auto" w:sz="4" w:space="0"/>
            </w:tcBorders>
          </w:tcPr>
          <w:p>
            <w:pPr>
              <w:rPr>
                <w:b/>
                <w:color w:val="FF0000"/>
              </w:rPr>
            </w:pPr>
            <w:r>
              <w:rPr>
                <w:b/>
                <w:color w:val="FF0000"/>
              </w:rPr>
              <w:t>00 00 03 96</w:t>
            </w:r>
          </w:p>
        </w:tc>
        <w:tc>
          <w:tcPr>
            <w:tcW w:w="1217" w:type="dxa"/>
            <w:tcBorders>
              <w:top w:val="single" w:color="auto" w:sz="4" w:space="0"/>
              <w:left w:val="single" w:color="auto" w:sz="4" w:space="0"/>
              <w:bottom w:val="single" w:color="auto" w:sz="4" w:space="0"/>
              <w:right w:val="single" w:color="auto" w:sz="4" w:space="0"/>
            </w:tcBorders>
          </w:tcPr>
          <w:p>
            <w:pPr>
              <w:rPr>
                <w:b/>
                <w:color w:val="FF0000"/>
              </w:rPr>
            </w:pPr>
            <w:r>
              <w:rPr>
                <w:b/>
                <w:color w:val="FF0000"/>
              </w:rPr>
              <w:t>4</w:t>
            </w:r>
          </w:p>
        </w:tc>
        <w:tc>
          <w:tcPr>
            <w:tcW w:w="1342" w:type="dxa"/>
            <w:tcBorders>
              <w:top w:val="single" w:color="auto" w:sz="4" w:space="0"/>
              <w:left w:val="single" w:color="auto" w:sz="4" w:space="0"/>
              <w:bottom w:val="single" w:color="auto" w:sz="4" w:space="0"/>
              <w:right w:val="single" w:color="auto" w:sz="4" w:space="0"/>
            </w:tcBorders>
          </w:tcPr>
          <w:p>
            <w:pPr>
              <w:rPr>
                <w:b/>
                <w:color w:val="FF0000"/>
              </w:rPr>
            </w:pPr>
            <w:r>
              <w:rPr>
                <w:rFonts w:hint="eastAsia" w:ascii="宋体" w:hAnsi="宋体" w:cs="宋体"/>
                <w:b/>
                <w:color w:val="FF0000"/>
              </w:rPr>
              <w:t>传感器编</w:t>
            </w:r>
            <w:r>
              <w:rPr>
                <w:rFonts w:hint="eastAsia"/>
                <w:b/>
                <w:color w:val="FF0000"/>
              </w:rPr>
              <w:t>号</w:t>
            </w:r>
          </w:p>
        </w:tc>
        <w:tc>
          <w:tcPr>
            <w:tcW w:w="1217" w:type="dxa"/>
            <w:tcBorders>
              <w:top w:val="single" w:color="auto" w:sz="4" w:space="0"/>
              <w:left w:val="single" w:color="auto" w:sz="4" w:space="0"/>
              <w:bottom w:val="single" w:color="auto" w:sz="4" w:space="0"/>
              <w:right w:val="single" w:color="auto" w:sz="4" w:space="0"/>
            </w:tcBorders>
          </w:tcPr>
          <w:p>
            <w:pPr>
              <w:rPr>
                <w:b/>
                <w:color w:val="0070C0"/>
              </w:rPr>
            </w:pPr>
          </w:p>
        </w:tc>
        <w:tc>
          <w:tcPr>
            <w:tcW w:w="2261" w:type="dxa"/>
            <w:tcBorders>
              <w:top w:val="single" w:color="auto" w:sz="4" w:space="0"/>
              <w:left w:val="single" w:color="auto" w:sz="4" w:space="0"/>
              <w:bottom w:val="single" w:color="auto" w:sz="4" w:space="0"/>
              <w:right w:val="single" w:color="auto" w:sz="4" w:space="0"/>
            </w:tcBorders>
          </w:tcPr>
          <w:p>
            <w:pPr>
              <w:rPr>
                <w:b/>
                <w:color w:val="0070C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8" w:type="dxa"/>
            <w:tcBorders>
              <w:top w:val="single" w:color="auto" w:sz="4" w:space="0"/>
              <w:left w:val="single" w:color="auto" w:sz="4" w:space="0"/>
              <w:bottom w:val="single" w:color="auto" w:sz="4" w:space="0"/>
              <w:right w:val="single" w:color="auto" w:sz="4" w:space="0"/>
            </w:tcBorders>
          </w:tcPr>
          <w:p>
            <w:pPr>
              <w:rPr>
                <w:b/>
                <w:color w:val="FF0000"/>
              </w:rPr>
            </w:pPr>
            <w:r>
              <w:rPr>
                <w:b/>
                <w:color w:val="FF0000"/>
              </w:rPr>
              <w:t>8</w:t>
            </w:r>
          </w:p>
        </w:tc>
        <w:tc>
          <w:tcPr>
            <w:tcW w:w="1217" w:type="dxa"/>
            <w:tcBorders>
              <w:top w:val="single" w:color="auto" w:sz="4" w:space="0"/>
              <w:left w:val="single" w:color="auto" w:sz="4" w:space="0"/>
              <w:bottom w:val="single" w:color="auto" w:sz="4" w:space="0"/>
              <w:right w:val="single" w:color="auto" w:sz="4" w:space="0"/>
            </w:tcBorders>
          </w:tcPr>
          <w:p>
            <w:pPr>
              <w:rPr>
                <w:b/>
                <w:color w:val="FF0000"/>
              </w:rPr>
            </w:pPr>
            <w:r>
              <w:rPr>
                <w:b/>
                <w:color w:val="FF0000"/>
              </w:rPr>
              <w:t>7D 10</w:t>
            </w:r>
          </w:p>
        </w:tc>
        <w:tc>
          <w:tcPr>
            <w:tcW w:w="1217" w:type="dxa"/>
            <w:tcBorders>
              <w:top w:val="single" w:color="auto" w:sz="4" w:space="0"/>
              <w:left w:val="single" w:color="auto" w:sz="4" w:space="0"/>
              <w:bottom w:val="single" w:color="auto" w:sz="4" w:space="0"/>
              <w:right w:val="single" w:color="auto" w:sz="4" w:space="0"/>
            </w:tcBorders>
          </w:tcPr>
          <w:p>
            <w:pPr>
              <w:rPr>
                <w:b/>
                <w:color w:val="FF0000"/>
              </w:rPr>
            </w:pPr>
            <w:r>
              <w:rPr>
                <w:b/>
                <w:color w:val="FF0000"/>
              </w:rPr>
              <w:t>2</w:t>
            </w:r>
          </w:p>
        </w:tc>
        <w:tc>
          <w:tcPr>
            <w:tcW w:w="1342" w:type="dxa"/>
            <w:tcBorders>
              <w:top w:val="single" w:color="auto" w:sz="4" w:space="0"/>
              <w:left w:val="single" w:color="auto" w:sz="4" w:space="0"/>
              <w:bottom w:val="single" w:color="auto" w:sz="4" w:space="0"/>
              <w:right w:val="single" w:color="auto" w:sz="4" w:space="0"/>
            </w:tcBorders>
          </w:tcPr>
          <w:p>
            <w:pPr>
              <w:rPr>
                <w:b/>
                <w:color w:val="FF0000"/>
              </w:rPr>
            </w:pPr>
            <w:r>
              <w:rPr>
                <w:b/>
                <w:color w:val="FF0000"/>
              </w:rPr>
              <w:t>X</w:t>
            </w:r>
            <w:r>
              <w:rPr>
                <w:rFonts w:hint="eastAsia" w:ascii="宋体" w:hAnsi="宋体" w:cs="宋体"/>
                <w:b/>
                <w:color w:val="FF0000"/>
              </w:rPr>
              <w:t>角度</w:t>
            </w:r>
            <w:r>
              <w:rPr>
                <w:rFonts w:hint="eastAsia"/>
                <w:b/>
                <w:color w:val="FF0000"/>
              </w:rPr>
              <w:t>值</w:t>
            </w:r>
          </w:p>
        </w:tc>
        <w:tc>
          <w:tcPr>
            <w:tcW w:w="1217" w:type="dxa"/>
            <w:tcBorders>
              <w:top w:val="single" w:color="auto" w:sz="4" w:space="0"/>
              <w:left w:val="single" w:color="auto" w:sz="4" w:space="0"/>
              <w:bottom w:val="single" w:color="auto" w:sz="4" w:space="0"/>
              <w:right w:val="single" w:color="auto" w:sz="4" w:space="0"/>
            </w:tcBorders>
          </w:tcPr>
          <w:p>
            <w:pPr>
              <w:rPr>
                <w:b/>
                <w:color w:val="0070C0"/>
              </w:rPr>
            </w:pPr>
          </w:p>
        </w:tc>
        <w:tc>
          <w:tcPr>
            <w:tcW w:w="2261" w:type="dxa"/>
            <w:tcBorders>
              <w:top w:val="single" w:color="auto" w:sz="4" w:space="0"/>
              <w:left w:val="single" w:color="auto" w:sz="4" w:space="0"/>
              <w:bottom w:val="single" w:color="auto" w:sz="4" w:space="0"/>
              <w:right w:val="single" w:color="auto" w:sz="4" w:space="0"/>
            </w:tcBorders>
          </w:tcPr>
          <w:p>
            <w:pPr>
              <w:rPr>
                <w:b/>
                <w:color w:val="0070C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8" w:type="dxa"/>
            <w:tcBorders>
              <w:top w:val="single" w:color="auto" w:sz="4" w:space="0"/>
              <w:left w:val="single" w:color="auto" w:sz="4" w:space="0"/>
              <w:bottom w:val="single" w:color="auto" w:sz="4" w:space="0"/>
              <w:right w:val="single" w:color="auto" w:sz="4" w:space="0"/>
            </w:tcBorders>
          </w:tcPr>
          <w:p>
            <w:pPr>
              <w:rPr>
                <w:b/>
                <w:color w:val="FF0000"/>
              </w:rPr>
            </w:pPr>
            <w:r>
              <w:rPr>
                <w:b/>
                <w:color w:val="FF0000"/>
              </w:rPr>
              <w:t>9</w:t>
            </w:r>
          </w:p>
        </w:tc>
        <w:tc>
          <w:tcPr>
            <w:tcW w:w="1217" w:type="dxa"/>
            <w:tcBorders>
              <w:top w:val="single" w:color="auto" w:sz="4" w:space="0"/>
              <w:left w:val="single" w:color="auto" w:sz="4" w:space="0"/>
              <w:bottom w:val="single" w:color="auto" w:sz="4" w:space="0"/>
              <w:right w:val="single" w:color="auto" w:sz="4" w:space="0"/>
            </w:tcBorders>
          </w:tcPr>
          <w:p>
            <w:pPr>
              <w:rPr>
                <w:b/>
                <w:color w:val="FF0000"/>
              </w:rPr>
            </w:pPr>
            <w:r>
              <w:rPr>
                <w:b/>
                <w:color w:val="FF0000"/>
              </w:rPr>
              <w:t>5B 6F</w:t>
            </w:r>
          </w:p>
        </w:tc>
        <w:tc>
          <w:tcPr>
            <w:tcW w:w="1217" w:type="dxa"/>
            <w:tcBorders>
              <w:top w:val="single" w:color="auto" w:sz="4" w:space="0"/>
              <w:left w:val="single" w:color="auto" w:sz="4" w:space="0"/>
              <w:bottom w:val="single" w:color="auto" w:sz="4" w:space="0"/>
              <w:right w:val="single" w:color="auto" w:sz="4" w:space="0"/>
            </w:tcBorders>
          </w:tcPr>
          <w:p>
            <w:pPr>
              <w:rPr>
                <w:b/>
                <w:color w:val="FF0000"/>
              </w:rPr>
            </w:pPr>
            <w:r>
              <w:rPr>
                <w:b/>
                <w:color w:val="FF0000"/>
              </w:rPr>
              <w:t>2</w:t>
            </w:r>
          </w:p>
        </w:tc>
        <w:tc>
          <w:tcPr>
            <w:tcW w:w="1342" w:type="dxa"/>
            <w:tcBorders>
              <w:top w:val="single" w:color="auto" w:sz="4" w:space="0"/>
              <w:left w:val="single" w:color="auto" w:sz="4" w:space="0"/>
              <w:bottom w:val="single" w:color="auto" w:sz="4" w:space="0"/>
              <w:right w:val="single" w:color="auto" w:sz="4" w:space="0"/>
            </w:tcBorders>
          </w:tcPr>
          <w:p>
            <w:pPr>
              <w:rPr>
                <w:b/>
                <w:color w:val="FF0000"/>
              </w:rPr>
            </w:pPr>
            <w:r>
              <w:rPr>
                <w:b/>
                <w:color w:val="FF0000"/>
              </w:rPr>
              <w:t>Y</w:t>
            </w:r>
            <w:r>
              <w:rPr>
                <w:rFonts w:hint="eastAsia" w:ascii="宋体" w:hAnsi="宋体" w:cs="宋体"/>
                <w:b/>
                <w:color w:val="FF0000"/>
              </w:rPr>
              <w:t>角度</w:t>
            </w:r>
            <w:r>
              <w:rPr>
                <w:rFonts w:hint="eastAsia"/>
                <w:b/>
                <w:color w:val="FF0000"/>
              </w:rPr>
              <w:t>值</w:t>
            </w:r>
          </w:p>
        </w:tc>
        <w:tc>
          <w:tcPr>
            <w:tcW w:w="1217" w:type="dxa"/>
            <w:tcBorders>
              <w:top w:val="single" w:color="auto" w:sz="4" w:space="0"/>
              <w:left w:val="single" w:color="auto" w:sz="4" w:space="0"/>
              <w:bottom w:val="single" w:color="auto" w:sz="4" w:space="0"/>
              <w:right w:val="single" w:color="auto" w:sz="4" w:space="0"/>
            </w:tcBorders>
          </w:tcPr>
          <w:p>
            <w:pPr>
              <w:rPr>
                <w:b/>
                <w:color w:val="0070C0"/>
              </w:rPr>
            </w:pPr>
          </w:p>
        </w:tc>
        <w:tc>
          <w:tcPr>
            <w:tcW w:w="2261" w:type="dxa"/>
            <w:tcBorders>
              <w:top w:val="single" w:color="auto" w:sz="4" w:space="0"/>
              <w:left w:val="single" w:color="auto" w:sz="4" w:space="0"/>
              <w:bottom w:val="single" w:color="auto" w:sz="4" w:space="0"/>
              <w:right w:val="single" w:color="auto" w:sz="4" w:space="0"/>
            </w:tcBorders>
          </w:tcPr>
          <w:p>
            <w:pPr>
              <w:rPr>
                <w:b/>
                <w:color w:val="0070C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8" w:type="dxa"/>
            <w:tcBorders>
              <w:top w:val="single" w:color="auto" w:sz="4" w:space="0"/>
              <w:left w:val="single" w:color="auto" w:sz="4" w:space="0"/>
              <w:bottom w:val="single" w:color="auto" w:sz="4" w:space="0"/>
              <w:right w:val="single" w:color="auto" w:sz="4" w:space="0"/>
            </w:tcBorders>
          </w:tcPr>
          <w:p>
            <w:pPr>
              <w:rPr>
                <w:b/>
                <w:color w:val="FFC000"/>
              </w:rPr>
            </w:pPr>
            <w:r>
              <w:rPr>
                <w:b/>
                <w:color w:val="FFC000"/>
              </w:rPr>
              <w:t>10</w:t>
            </w:r>
          </w:p>
        </w:tc>
        <w:tc>
          <w:tcPr>
            <w:tcW w:w="1217" w:type="dxa"/>
            <w:tcBorders>
              <w:top w:val="single" w:color="auto" w:sz="4" w:space="0"/>
              <w:left w:val="single" w:color="auto" w:sz="4" w:space="0"/>
              <w:bottom w:val="single" w:color="auto" w:sz="4" w:space="0"/>
              <w:right w:val="single" w:color="auto" w:sz="4" w:space="0"/>
            </w:tcBorders>
          </w:tcPr>
          <w:p>
            <w:pPr>
              <w:rPr>
                <w:b/>
                <w:color w:val="FFC000"/>
              </w:rPr>
            </w:pPr>
            <w:r>
              <w:rPr>
                <w:b/>
                <w:color w:val="FFC000"/>
              </w:rPr>
              <w:t>88</w:t>
            </w:r>
          </w:p>
        </w:tc>
        <w:tc>
          <w:tcPr>
            <w:tcW w:w="1217" w:type="dxa"/>
            <w:tcBorders>
              <w:top w:val="single" w:color="auto" w:sz="4" w:space="0"/>
              <w:left w:val="single" w:color="auto" w:sz="4" w:space="0"/>
              <w:bottom w:val="single" w:color="auto" w:sz="4" w:space="0"/>
              <w:right w:val="single" w:color="auto" w:sz="4" w:space="0"/>
            </w:tcBorders>
          </w:tcPr>
          <w:p>
            <w:pPr>
              <w:rPr>
                <w:b/>
                <w:color w:val="FFC000"/>
              </w:rPr>
            </w:pPr>
            <w:r>
              <w:rPr>
                <w:b/>
                <w:color w:val="FFC000"/>
              </w:rPr>
              <w:t>1</w:t>
            </w:r>
          </w:p>
        </w:tc>
        <w:tc>
          <w:tcPr>
            <w:tcW w:w="1342" w:type="dxa"/>
            <w:tcBorders>
              <w:top w:val="single" w:color="auto" w:sz="4" w:space="0"/>
              <w:left w:val="single" w:color="auto" w:sz="4" w:space="0"/>
              <w:bottom w:val="single" w:color="auto" w:sz="4" w:space="0"/>
              <w:right w:val="single" w:color="auto" w:sz="4" w:space="0"/>
            </w:tcBorders>
          </w:tcPr>
          <w:p>
            <w:pPr>
              <w:rPr>
                <w:b/>
                <w:color w:val="FFC000"/>
              </w:rPr>
            </w:pPr>
            <w:r>
              <w:rPr>
                <w:rFonts w:hint="eastAsia" w:ascii="宋体" w:hAnsi="宋体" w:cs="宋体"/>
                <w:b/>
                <w:color w:val="FFC000"/>
              </w:rPr>
              <w:t>校验</w:t>
            </w:r>
            <w:r>
              <w:rPr>
                <w:rFonts w:hint="eastAsia"/>
                <w:b/>
                <w:color w:val="FFC000"/>
              </w:rPr>
              <w:t>码</w:t>
            </w:r>
          </w:p>
        </w:tc>
        <w:tc>
          <w:tcPr>
            <w:tcW w:w="1217" w:type="dxa"/>
            <w:tcBorders>
              <w:top w:val="single" w:color="auto" w:sz="4" w:space="0"/>
              <w:left w:val="single" w:color="auto" w:sz="4" w:space="0"/>
              <w:bottom w:val="single" w:color="auto" w:sz="4" w:space="0"/>
              <w:right w:val="single" w:color="auto" w:sz="4" w:space="0"/>
            </w:tcBorders>
          </w:tcPr>
          <w:p>
            <w:pPr>
              <w:rPr>
                <w:b/>
                <w:color w:val="FFC000"/>
              </w:rPr>
            </w:pPr>
          </w:p>
        </w:tc>
        <w:tc>
          <w:tcPr>
            <w:tcW w:w="2261" w:type="dxa"/>
            <w:tcBorders>
              <w:top w:val="single" w:color="auto" w:sz="4" w:space="0"/>
              <w:left w:val="single" w:color="auto" w:sz="4" w:space="0"/>
              <w:bottom w:val="single" w:color="auto" w:sz="4" w:space="0"/>
              <w:right w:val="single" w:color="auto" w:sz="4" w:space="0"/>
            </w:tcBorders>
          </w:tcPr>
          <w:p>
            <w:pPr>
              <w:rPr>
                <w:b/>
                <w:color w:val="FFC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8" w:type="dxa"/>
            <w:tcBorders>
              <w:top w:val="single" w:color="auto" w:sz="4" w:space="0"/>
              <w:left w:val="single" w:color="auto" w:sz="4" w:space="0"/>
              <w:bottom w:val="single" w:color="auto" w:sz="4" w:space="0"/>
              <w:right w:val="single" w:color="auto" w:sz="4" w:space="0"/>
            </w:tcBorders>
          </w:tcPr>
          <w:p>
            <w:pPr>
              <w:rPr>
                <w:b/>
              </w:rPr>
            </w:pPr>
            <w:r>
              <w:rPr>
                <w:b/>
              </w:rPr>
              <w:t>11</w:t>
            </w:r>
          </w:p>
        </w:tc>
        <w:tc>
          <w:tcPr>
            <w:tcW w:w="1217" w:type="dxa"/>
            <w:tcBorders>
              <w:top w:val="single" w:color="auto" w:sz="4" w:space="0"/>
              <w:left w:val="single" w:color="auto" w:sz="4" w:space="0"/>
              <w:bottom w:val="single" w:color="auto" w:sz="4" w:space="0"/>
              <w:right w:val="single" w:color="auto" w:sz="4" w:space="0"/>
            </w:tcBorders>
          </w:tcPr>
          <w:p>
            <w:pPr>
              <w:rPr>
                <w:b/>
              </w:rPr>
            </w:pPr>
            <w:r>
              <w:rPr>
                <w:b/>
              </w:rPr>
              <w:t>F1 EE</w:t>
            </w:r>
          </w:p>
        </w:tc>
        <w:tc>
          <w:tcPr>
            <w:tcW w:w="1217" w:type="dxa"/>
            <w:tcBorders>
              <w:top w:val="single" w:color="auto" w:sz="4" w:space="0"/>
              <w:left w:val="single" w:color="auto" w:sz="4" w:space="0"/>
              <w:bottom w:val="single" w:color="auto" w:sz="4" w:space="0"/>
              <w:right w:val="single" w:color="auto" w:sz="4" w:space="0"/>
            </w:tcBorders>
          </w:tcPr>
          <w:p>
            <w:pPr>
              <w:rPr>
                <w:b/>
              </w:rPr>
            </w:pPr>
            <w:r>
              <w:rPr>
                <w:b/>
              </w:rPr>
              <w:t>2</w:t>
            </w:r>
          </w:p>
        </w:tc>
        <w:tc>
          <w:tcPr>
            <w:tcW w:w="1342" w:type="dxa"/>
            <w:tcBorders>
              <w:top w:val="single" w:color="auto" w:sz="4" w:space="0"/>
              <w:left w:val="single" w:color="auto" w:sz="4" w:space="0"/>
              <w:bottom w:val="single" w:color="auto" w:sz="4" w:space="0"/>
              <w:right w:val="single" w:color="auto" w:sz="4" w:space="0"/>
            </w:tcBorders>
          </w:tcPr>
          <w:p>
            <w:pPr>
              <w:rPr>
                <w:b/>
              </w:rPr>
            </w:pPr>
            <w:r>
              <w:rPr>
                <w:rFonts w:hint="eastAsia" w:ascii="宋体" w:hAnsi="宋体" w:cs="宋体"/>
                <w:b/>
              </w:rPr>
              <w:t>报文</w:t>
            </w:r>
            <w:r>
              <w:rPr>
                <w:rFonts w:hint="eastAsia"/>
                <w:b/>
              </w:rPr>
              <w:t>尾</w:t>
            </w:r>
          </w:p>
        </w:tc>
        <w:tc>
          <w:tcPr>
            <w:tcW w:w="1217" w:type="dxa"/>
            <w:tcBorders>
              <w:top w:val="single" w:color="auto" w:sz="4" w:space="0"/>
              <w:left w:val="single" w:color="auto" w:sz="4" w:space="0"/>
              <w:bottom w:val="single" w:color="auto" w:sz="4" w:space="0"/>
              <w:right w:val="single" w:color="auto" w:sz="4" w:space="0"/>
            </w:tcBorders>
          </w:tcPr>
          <w:p>
            <w:pPr>
              <w:rPr>
                <w:b/>
              </w:rPr>
            </w:pPr>
          </w:p>
        </w:tc>
        <w:tc>
          <w:tcPr>
            <w:tcW w:w="2261" w:type="dxa"/>
            <w:tcBorders>
              <w:top w:val="single" w:color="auto" w:sz="4" w:space="0"/>
              <w:left w:val="single" w:color="auto" w:sz="4" w:space="0"/>
              <w:bottom w:val="single" w:color="auto" w:sz="4" w:space="0"/>
              <w:right w:val="single" w:color="auto" w:sz="4" w:space="0"/>
            </w:tcBorders>
          </w:tcPr>
          <w:p>
            <w:pPr>
              <w:rPr>
                <w:b/>
              </w:rPr>
            </w:pPr>
          </w:p>
        </w:tc>
      </w:tr>
    </w:tbl>
    <w:p>
      <w:pPr>
        <w:pStyle w:val="40"/>
        <w:ind w:left="420" w:firstLine="0" w:firstLineChars="0"/>
        <w:rPr>
          <w:rFonts w:asciiTheme="minorHAnsi" w:hAnsiTheme="minorHAnsi" w:eastAsiaTheme="minorEastAsia" w:cstheme="minorBidi"/>
          <w:b/>
          <w:szCs w:val="22"/>
        </w:rPr>
      </w:pPr>
    </w:p>
    <w:p>
      <w:pPr>
        <w:pStyle w:val="40"/>
        <w:ind w:left="420" w:firstLine="0" w:firstLineChars="0"/>
        <w:rPr>
          <w:b/>
        </w:rPr>
      </w:pPr>
    </w:p>
    <w:p>
      <w:pPr>
        <w:pStyle w:val="40"/>
        <w:ind w:left="420" w:firstLine="0" w:firstLineChars="0"/>
        <w:rPr>
          <w:b/>
          <w:color w:val="FF0000"/>
        </w:rPr>
      </w:pPr>
      <w:r>
        <w:rPr>
          <w:rFonts w:hint="eastAsia"/>
          <w:b/>
          <w:color w:val="FF0000"/>
        </w:rPr>
        <w:t>深孔角度协议：</w:t>
      </w:r>
    </w:p>
    <w:p>
      <w:pPr>
        <w:pStyle w:val="40"/>
        <w:ind w:left="420" w:firstLine="0" w:firstLineChars="0"/>
        <w:rPr>
          <w:b/>
        </w:rPr>
      </w:pPr>
      <w:r>
        <w:rPr>
          <w:rFonts w:hint="eastAsia"/>
          <w:b/>
        </w:rPr>
        <w:t>答：</w:t>
      </w:r>
    </w:p>
    <w:p>
      <w:pPr>
        <w:pStyle w:val="40"/>
        <w:ind w:left="420" w:firstLine="0" w:firstLineChars="0"/>
        <w:rPr>
          <w:b/>
        </w:rPr>
      </w:pPr>
      <w:r>
        <w:rPr>
          <w:b/>
          <w:color w:val="FF0000"/>
        </w:rPr>
        <w:t>77 F9</w:t>
      </w:r>
    </w:p>
    <w:p>
      <w:pPr>
        <w:pStyle w:val="40"/>
        <w:ind w:left="420" w:firstLine="0" w:firstLineChars="0"/>
        <w:rPr>
          <w:rFonts w:ascii="Courier New" w:hAnsi="Courier New"/>
          <w:b/>
          <w:color w:val="00B050"/>
          <w:sz w:val="20"/>
          <w:highlight w:val="white"/>
        </w:rPr>
      </w:pPr>
      <w:r>
        <w:rPr>
          <w:b/>
          <w:color w:val="FF0000"/>
        </w:rPr>
        <w:t>46 60</w:t>
      </w:r>
      <w:r>
        <w:rPr>
          <w:b/>
        </w:rPr>
        <w:t xml:space="preserve">  16</w:t>
      </w:r>
      <w:r>
        <w:rPr>
          <w:rFonts w:hint="eastAsia"/>
          <w:b/>
        </w:rPr>
        <w:t>进制数值转换得</w:t>
      </w:r>
      <w:r>
        <w:rPr>
          <w:b/>
        </w:rPr>
        <w:t>10</w:t>
      </w:r>
      <w:r>
        <w:rPr>
          <w:rFonts w:hint="eastAsia"/>
          <w:b/>
        </w:rPr>
        <w:t>进制数值（</w:t>
      </w:r>
      <w:r>
        <w:rPr>
          <w:rFonts w:hint="eastAsia" w:ascii="Courier New" w:hAnsi="Courier New"/>
          <w:b/>
          <w:color w:val="00B050"/>
          <w:sz w:val="20"/>
          <w:highlight w:val="white"/>
        </w:rPr>
        <w:t>十进制角度值</w:t>
      </w:r>
      <w:r>
        <w:rPr>
          <w:rFonts w:ascii="Courier New" w:hAnsi="Courier New"/>
          <w:b/>
          <w:color w:val="00B050"/>
          <w:sz w:val="20"/>
          <w:highlight w:val="white"/>
        </w:rPr>
        <w:t>=</w:t>
      </w:r>
    </w:p>
    <w:p>
      <w:pPr>
        <w:pStyle w:val="40"/>
        <w:ind w:left="420" w:firstLine="0" w:firstLineChars="0"/>
        <w:rPr>
          <w:rFonts w:ascii="Courier New" w:hAnsi="Courier New"/>
          <w:b/>
          <w:i/>
          <w:color w:val="00B050"/>
          <w:sz w:val="20"/>
          <w:highlight w:val="lightGray"/>
        </w:rPr>
      </w:pPr>
      <w:r>
        <w:rPr>
          <w:rFonts w:ascii="Courier New" w:hAnsi="Courier New"/>
          <w:b/>
          <w:color w:val="00B050"/>
          <w:sz w:val="20"/>
          <w:highlight w:val="white"/>
        </w:rPr>
        <w:t>Math.</w:t>
      </w:r>
      <w:r>
        <w:rPr>
          <w:rFonts w:ascii="Courier New" w:hAnsi="Courier New"/>
          <w:b/>
          <w:i/>
          <w:color w:val="00B050"/>
          <w:sz w:val="20"/>
          <w:highlight w:val="lightGray"/>
        </w:rPr>
        <w:t>toDegrees</w:t>
      </w:r>
    </w:p>
    <w:p>
      <w:pPr>
        <w:pStyle w:val="40"/>
        <w:ind w:left="420" w:firstLine="0" w:firstLineChars="0"/>
        <w:rPr>
          <w:rFonts w:ascii="Courier New" w:hAnsi="Courier New"/>
          <w:b/>
          <w:color w:val="00B050"/>
          <w:sz w:val="20"/>
          <w:highlight w:val="white"/>
        </w:rPr>
      </w:pPr>
      <w:r>
        <w:rPr>
          <w:rFonts w:ascii="Courier New" w:hAnsi="Courier New"/>
          <w:b/>
          <w:color w:val="00B050"/>
          <w:sz w:val="20"/>
          <w:highlight w:val="white"/>
        </w:rPr>
        <w:t>(</w:t>
      </w:r>
    </w:p>
    <w:p>
      <w:pPr>
        <w:pStyle w:val="40"/>
        <w:ind w:left="420" w:firstLine="0" w:firstLineChars="0"/>
        <w:rPr>
          <w:rFonts w:ascii="Courier New" w:hAnsi="Courier New"/>
          <w:b/>
          <w:i/>
          <w:color w:val="00B050"/>
          <w:sz w:val="20"/>
          <w:highlight w:val="white"/>
        </w:rPr>
      </w:pPr>
      <w:r>
        <w:rPr>
          <w:rFonts w:ascii="Courier New" w:hAnsi="Courier New"/>
          <w:b/>
          <w:color w:val="00B050"/>
          <w:sz w:val="20"/>
          <w:highlight w:val="white"/>
        </w:rPr>
        <w:t xml:space="preserve">   Math.</w:t>
      </w:r>
      <w:r>
        <w:rPr>
          <w:rFonts w:ascii="Courier New" w:hAnsi="Courier New"/>
          <w:b/>
          <w:i/>
          <w:color w:val="00B050"/>
          <w:sz w:val="20"/>
          <w:highlight w:val="white"/>
        </w:rPr>
        <w:t>asin</w:t>
      </w:r>
    </w:p>
    <w:p>
      <w:pPr>
        <w:pStyle w:val="40"/>
        <w:ind w:left="420" w:firstLine="0" w:firstLineChars="0"/>
        <w:rPr>
          <w:rFonts w:ascii="Courier New" w:hAnsi="Courier New"/>
          <w:b/>
          <w:color w:val="00B050"/>
          <w:sz w:val="20"/>
          <w:highlight w:val="white"/>
        </w:rPr>
      </w:pPr>
      <w:r>
        <w:rPr>
          <w:rFonts w:ascii="Courier New" w:hAnsi="Courier New"/>
          <w:b/>
          <w:color w:val="00B050"/>
          <w:sz w:val="20"/>
          <w:highlight w:val="white"/>
        </w:rPr>
        <w:t>(</w:t>
      </w:r>
    </w:p>
    <w:p>
      <w:pPr>
        <w:pStyle w:val="40"/>
        <w:ind w:left="420" w:firstLine="0" w:firstLineChars="0"/>
        <w:rPr>
          <w:rFonts w:ascii="Courier New" w:hAnsi="Courier New"/>
          <w:b/>
          <w:color w:val="00B050"/>
          <w:sz w:val="20"/>
          <w:highlight w:val="white"/>
        </w:rPr>
      </w:pPr>
      <w:r>
        <w:rPr>
          <w:rFonts w:ascii="Courier New" w:hAnsi="Courier New"/>
          <w:b/>
          <w:color w:val="00B050"/>
          <w:sz w:val="20"/>
          <w:highlight w:val="white"/>
        </w:rPr>
        <w:t>(</w:t>
      </w:r>
    </w:p>
    <w:p>
      <w:pPr>
        <w:pStyle w:val="40"/>
        <w:ind w:left="420" w:firstLine="0" w:firstLineChars="0"/>
        <w:rPr>
          <w:rFonts w:ascii="Courier New" w:hAnsi="Courier New"/>
          <w:b/>
          <w:color w:val="00B050"/>
          <w:sz w:val="20"/>
          <w:highlight w:val="white"/>
        </w:rPr>
      </w:pPr>
      <w:r>
        <w:rPr>
          <w:rFonts w:ascii="Courier New" w:hAnsi="Courier New"/>
          <w:b/>
          <w:color w:val="00B050"/>
          <w:sz w:val="20"/>
          <w:highlight w:val="white"/>
        </w:rPr>
        <w:t>If</w:t>
      </w:r>
      <w:r>
        <w:rPr>
          <w:rFonts w:hint="eastAsia" w:ascii="Courier New" w:hAnsi="Courier New"/>
          <w:b/>
          <w:color w:val="00B050"/>
          <w:sz w:val="20"/>
          <w:highlight w:val="white"/>
        </w:rPr>
        <w:t>（青海乐都</w:t>
      </w:r>
      <w:r>
        <w:rPr>
          <w:rFonts w:hint="eastAsia" w:ascii="Courier New" w:hAnsi="Courier New"/>
          <w:b/>
          <w:color w:val="00B050"/>
          <w:sz w:val="20"/>
          <w:highlight w:val="white"/>
          <w:lang w:eastAsia="zh-CN"/>
        </w:rPr>
        <w:t>项目之前的项目</w:t>
      </w:r>
      <w:r>
        <w:rPr>
          <w:rFonts w:hint="eastAsia" w:ascii="Courier New" w:hAnsi="Courier New"/>
          <w:b/>
          <w:color w:val="00B050"/>
          <w:sz w:val="20"/>
          <w:highlight w:val="white"/>
        </w:rPr>
        <w:t>）</w:t>
      </w:r>
    </w:p>
    <w:p>
      <w:pPr>
        <w:pStyle w:val="40"/>
        <w:ind w:left="420" w:firstLine="0" w:firstLineChars="0"/>
        <w:rPr>
          <w:rFonts w:ascii="Courier New" w:hAnsi="Courier New"/>
          <w:b/>
          <w:color w:val="00B050"/>
          <w:sz w:val="20"/>
          <w:highlight w:val="white"/>
        </w:rPr>
      </w:pPr>
      <w:r>
        <w:rPr>
          <w:rFonts w:ascii="Courier New" w:hAnsi="Courier New"/>
          <w:b/>
          <w:color w:val="00B050"/>
          <w:sz w:val="20"/>
          <w:highlight w:val="white"/>
        </w:rPr>
        <w:t xml:space="preserve">       (AD*2.5/2^15-2.5)/10</w:t>
      </w:r>
    </w:p>
    <w:p>
      <w:pPr>
        <w:pStyle w:val="40"/>
        <w:ind w:left="420" w:firstLine="0" w:firstLineChars="0"/>
        <w:rPr>
          <w:rFonts w:ascii="Courier New" w:hAnsi="Courier New"/>
          <w:b/>
          <w:color w:val="00B050"/>
          <w:sz w:val="20"/>
          <w:highlight w:val="white"/>
        </w:rPr>
      </w:pPr>
      <w:r>
        <w:rPr>
          <w:rFonts w:ascii="Courier New" w:hAnsi="Courier New"/>
          <w:b/>
          <w:color w:val="00B050"/>
          <w:sz w:val="20"/>
          <w:highlight w:val="white"/>
        </w:rPr>
        <w:t>Else</w:t>
      </w:r>
      <w:r>
        <w:rPr>
          <w:rFonts w:hint="eastAsia" w:ascii="Courier New" w:hAnsi="Courier New"/>
          <w:b/>
          <w:color w:val="00B050"/>
          <w:sz w:val="20"/>
          <w:highlight w:val="white"/>
        </w:rPr>
        <w:t>（青海乐都</w:t>
      </w:r>
      <w:r>
        <w:rPr>
          <w:rFonts w:hint="eastAsia" w:ascii="Courier New" w:hAnsi="Courier New"/>
          <w:b/>
          <w:color w:val="00B050"/>
          <w:sz w:val="20"/>
          <w:highlight w:val="white"/>
          <w:lang w:eastAsia="zh-CN"/>
        </w:rPr>
        <w:t>之后的项目（包括青海乐都）</w:t>
      </w:r>
      <w:r>
        <w:rPr>
          <w:rFonts w:hint="eastAsia" w:ascii="Courier New" w:hAnsi="Courier New"/>
          <w:b/>
          <w:color w:val="00B050"/>
          <w:sz w:val="20"/>
          <w:highlight w:val="white"/>
        </w:rPr>
        <w:t>）</w:t>
      </w:r>
    </w:p>
    <w:p>
      <w:pPr>
        <w:pStyle w:val="40"/>
        <w:ind w:left="420" w:firstLine="0" w:firstLineChars="0"/>
        <w:rPr>
          <w:rFonts w:ascii="Courier New" w:hAnsi="Courier New"/>
          <w:b/>
          <w:color w:val="00B050"/>
          <w:sz w:val="20"/>
          <w:highlight w:val="white"/>
        </w:rPr>
      </w:pPr>
      <w:r>
        <w:rPr>
          <w:rFonts w:ascii="Courier New" w:hAnsi="Courier New"/>
          <w:b/>
          <w:color w:val="00B050"/>
          <w:sz w:val="20"/>
          <w:highlight w:val="white"/>
        </w:rPr>
        <w:t xml:space="preserve">    (AD*2.5/2^15-2.5)/4</w:t>
      </w:r>
    </w:p>
    <w:p>
      <w:pPr>
        <w:pStyle w:val="40"/>
        <w:ind w:left="420" w:firstLine="0" w:firstLineChars="0"/>
        <w:rPr>
          <w:rFonts w:ascii="Courier New" w:hAnsi="Courier New"/>
          <w:b/>
          <w:color w:val="00B050"/>
          <w:sz w:val="20"/>
          <w:highlight w:val="white"/>
        </w:rPr>
      </w:pPr>
      <w:r>
        <w:rPr>
          <w:rFonts w:ascii="Courier New" w:hAnsi="Courier New"/>
          <w:b/>
          <w:color w:val="00B050"/>
          <w:sz w:val="20"/>
          <w:highlight w:val="white"/>
        </w:rPr>
        <w:t xml:space="preserve">    )</w:t>
      </w:r>
    </w:p>
    <w:p>
      <w:pPr>
        <w:pStyle w:val="40"/>
        <w:ind w:left="420" w:firstLine="0" w:firstLineChars="0"/>
        <w:rPr>
          <w:rFonts w:ascii="Courier New" w:hAnsi="Courier New"/>
          <w:b/>
          <w:color w:val="00B050"/>
          <w:sz w:val="20"/>
          <w:highlight w:val="white"/>
        </w:rPr>
      </w:pPr>
      <w:r>
        <w:rPr>
          <w:rFonts w:ascii="Courier New" w:hAnsi="Courier New"/>
          <w:b/>
          <w:color w:val="00B050"/>
          <w:sz w:val="20"/>
          <w:highlight w:val="white"/>
        </w:rPr>
        <w:t xml:space="preserve">  )</w:t>
      </w:r>
    </w:p>
    <w:p>
      <w:pPr>
        <w:pStyle w:val="40"/>
        <w:ind w:left="420" w:firstLine="0" w:firstLineChars="0"/>
        <w:rPr>
          <w:rFonts w:asciiTheme="minorHAnsi" w:hAnsiTheme="minorHAnsi"/>
          <w:b/>
          <w:color w:val="00B050"/>
        </w:rPr>
      </w:pPr>
      <w:r>
        <w:rPr>
          <w:rFonts w:ascii="Courier New" w:hAnsi="Courier New"/>
          <w:b/>
          <w:color w:val="00B050"/>
          <w:sz w:val="20"/>
          <w:highlight w:val="white"/>
        </w:rPr>
        <w:t>);</w:t>
      </w:r>
    </w:p>
    <w:p>
      <w:pPr>
        <w:pStyle w:val="40"/>
        <w:ind w:left="420" w:firstLine="0" w:firstLineChars="0"/>
        <w:rPr>
          <w:b/>
        </w:rPr>
      </w:pPr>
      <w:r>
        <w:rPr>
          <w:rFonts w:hint="eastAsia"/>
          <w:b/>
        </w:rPr>
        <w:t>得到角度值</w:t>
      </w:r>
    </w:p>
    <w:p>
      <w:pPr>
        <w:pStyle w:val="40"/>
        <w:ind w:left="420" w:firstLine="0" w:firstLineChars="0"/>
        <w:rPr>
          <w:b/>
        </w:rPr>
      </w:pPr>
    </w:p>
    <w:p>
      <w:pPr>
        <w:pStyle w:val="40"/>
        <w:ind w:left="420" w:firstLine="0" w:firstLineChars="0"/>
        <w:rPr>
          <w:b/>
        </w:rPr>
      </w:pPr>
      <w:r>
        <w:rPr>
          <w:rFonts w:hint="eastAsia"/>
          <w:b/>
        </w:rPr>
        <w:t>重点注意如下：</w:t>
      </w:r>
    </w:p>
    <w:p>
      <w:pPr>
        <w:pStyle w:val="40"/>
        <w:ind w:left="420" w:firstLine="0" w:firstLineChars="0"/>
      </w:pPr>
      <w:r>
        <w:rPr>
          <w:rFonts w:hint="eastAsia"/>
          <w:b/>
        </w:rPr>
        <w:t>（一）</w:t>
      </w:r>
    </w:p>
    <w:p>
      <w:pPr>
        <w:pStyle w:val="40"/>
        <w:ind w:left="420" w:firstLine="0" w:firstLineChars="0"/>
        <w:rPr>
          <w:b/>
          <w:color w:val="FF0000"/>
          <w:sz w:val="48"/>
          <w:szCs w:val="48"/>
        </w:rPr>
      </w:pPr>
      <w:r>
        <w:drawing>
          <wp:inline distT="0" distB="0" distL="0" distR="0">
            <wp:extent cx="3954780" cy="26289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954780" cy="2628900"/>
                    </a:xfrm>
                    <a:prstGeom prst="rect">
                      <a:avLst/>
                    </a:prstGeom>
                    <a:noFill/>
                    <a:ln>
                      <a:noFill/>
                    </a:ln>
                  </pic:spPr>
                </pic:pic>
              </a:graphicData>
            </a:graphic>
          </wp:inline>
        </w:drawing>
      </w:r>
    </w:p>
    <w:p>
      <w:pPr>
        <w:pStyle w:val="40"/>
        <w:ind w:left="420" w:firstLine="0" w:firstLineChars="0"/>
        <w:rPr>
          <w:szCs w:val="22"/>
        </w:rPr>
      </w:pPr>
      <w:r>
        <w:rPr>
          <w:rFonts w:hint="eastAsia"/>
          <w:b/>
        </w:rPr>
        <w:t>（二）</w:t>
      </w:r>
    </w:p>
    <w:p>
      <w:pPr>
        <w:pStyle w:val="40"/>
        <w:ind w:left="420" w:firstLine="0" w:firstLineChars="0"/>
        <w:rPr>
          <w:b/>
          <w:color w:val="FF0000"/>
          <w:sz w:val="48"/>
          <w:szCs w:val="48"/>
        </w:rPr>
      </w:pPr>
      <w:r>
        <w:drawing>
          <wp:inline distT="0" distB="0" distL="0" distR="0">
            <wp:extent cx="4145280" cy="1706880"/>
            <wp:effectExtent l="0" t="0" r="762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145280" cy="1706880"/>
                    </a:xfrm>
                    <a:prstGeom prst="rect">
                      <a:avLst/>
                    </a:prstGeom>
                    <a:noFill/>
                    <a:ln>
                      <a:noFill/>
                    </a:ln>
                  </pic:spPr>
                </pic:pic>
              </a:graphicData>
            </a:graphic>
          </wp:inline>
        </w:drawing>
      </w:r>
    </w:p>
    <w:p>
      <w:pPr>
        <w:spacing w:line="360" w:lineRule="auto"/>
        <w:ind w:firstLine="420"/>
        <w:rPr>
          <w:rFonts w:ascii="宋体" w:hAnsi="宋体"/>
          <w:szCs w:val="21"/>
        </w:rPr>
      </w:pPr>
      <w:r>
        <w:rPr>
          <w:rFonts w:hint="eastAsia" w:ascii="宋体" w:hAnsi="宋体"/>
          <w:szCs w:val="21"/>
        </w:rPr>
        <w:t>解析流程如下所示：</w:t>
      </w:r>
    </w:p>
    <w:p>
      <w:pPr>
        <w:spacing w:line="360" w:lineRule="auto"/>
        <w:rPr>
          <w:rFonts w:ascii="宋体" w:hAnsi="宋体"/>
          <w:szCs w:val="21"/>
        </w:rPr>
      </w:pPr>
      <w:r>
        <w:rPr>
          <w:rFonts w:hint="eastAsia" w:ascii="宋体" w:hAnsi="宋体"/>
          <w:szCs w:val="21"/>
        </w:rPr>
        <w:drawing>
          <wp:inline distT="0" distB="0" distL="0" distR="0">
            <wp:extent cx="4371975" cy="8793480"/>
            <wp:effectExtent l="0" t="0" r="9525"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71975" cy="8793480"/>
                    </a:xfrm>
                    <a:prstGeom prst="rect">
                      <a:avLst/>
                    </a:prstGeom>
                  </pic:spPr>
                </pic:pic>
              </a:graphicData>
            </a:graphic>
          </wp:inline>
        </w:drawing>
      </w:r>
    </w:p>
    <w:p>
      <w:pPr>
        <w:spacing w:line="360" w:lineRule="auto"/>
        <w:jc w:val="center"/>
        <w:rPr>
          <w:rFonts w:ascii="宋体" w:hAnsi="宋体"/>
          <w:szCs w:val="21"/>
        </w:rPr>
      </w:pPr>
      <w:r>
        <w:rPr>
          <w:rFonts w:hint="eastAsia" w:ascii="宋体" w:hAnsi="宋体"/>
          <w:szCs w:val="21"/>
        </w:rPr>
        <w:t>图3.6.1深孔角度计算协议解析流程</w:t>
      </w:r>
    </w:p>
    <w:p>
      <w:pPr>
        <w:pStyle w:val="3"/>
        <w:keepLines w:val="0"/>
        <w:numPr>
          <w:ilvl w:val="1"/>
          <w:numId w:val="3"/>
        </w:numPr>
        <w:spacing w:after="60" w:line="240" w:lineRule="auto"/>
        <w:ind w:left="0" w:firstLine="0"/>
        <w:jc w:val="left"/>
        <w:rPr>
          <w:rFonts w:ascii="宋体" w:hAnsi="宋体"/>
          <w:sz w:val="28"/>
          <w:szCs w:val="28"/>
        </w:rPr>
      </w:pPr>
      <w:bookmarkStart w:id="31" w:name="_Toc468119364"/>
      <w:bookmarkStart w:id="32" w:name="_Toc473745991"/>
      <w:r>
        <w:rPr>
          <w:rFonts w:hint="eastAsia"/>
          <w:sz w:val="28"/>
          <w:szCs w:val="28"/>
        </w:rPr>
        <w:t>GPS数据采集流程</w:t>
      </w:r>
      <w:bookmarkEnd w:id="31"/>
      <w:bookmarkEnd w:id="32"/>
    </w:p>
    <w:p>
      <w:pPr>
        <w:pStyle w:val="40"/>
        <w:ind w:left="420" w:firstLine="0" w:firstLineChars="0"/>
        <w:rPr>
          <w:sz w:val="28"/>
          <w:szCs w:val="28"/>
        </w:rPr>
      </w:pPr>
      <w:r>
        <w:rPr>
          <w:rFonts w:hint="eastAsia"/>
          <w:sz w:val="28"/>
          <w:szCs w:val="28"/>
        </w:rPr>
        <w:t>工作流程：</w:t>
      </w:r>
    </w:p>
    <w:p>
      <w:pPr>
        <w:pStyle w:val="40"/>
        <w:ind w:left="420" w:firstLine="0" w:firstLineChars="0"/>
        <w:rPr>
          <w:color w:val="00B050"/>
          <w:sz w:val="28"/>
          <w:szCs w:val="28"/>
        </w:rPr>
      </w:pPr>
      <w:r>
        <w:rPr>
          <w:rFonts w:hint="eastAsia"/>
          <w:color w:val="00B050"/>
          <w:sz w:val="28"/>
          <w:szCs w:val="28"/>
        </w:rPr>
        <w:t>服务器端发送GPS数据采集命令到指定的基站，基站收到采集命令后初始化GPS模块，35秒后GPS数据初始化完成并将数据以固定格式上传到服务器。</w:t>
      </w:r>
    </w:p>
    <w:p>
      <w:pPr>
        <w:pStyle w:val="40"/>
        <w:ind w:left="420" w:firstLine="0" w:firstLineChars="0"/>
        <w:rPr>
          <w:sz w:val="28"/>
          <w:szCs w:val="28"/>
        </w:rPr>
      </w:pPr>
      <w:r>
        <w:rPr>
          <w:rFonts w:hint="eastAsia"/>
          <w:sz w:val="28"/>
          <w:szCs w:val="28"/>
        </w:rPr>
        <w:t>采集命令和GPS数据格式如下：</w:t>
      </w:r>
    </w:p>
    <w:p>
      <w:pPr>
        <w:pStyle w:val="40"/>
        <w:ind w:left="420" w:firstLine="0" w:firstLineChars="0"/>
      </w:pPr>
      <w:r>
        <w:rPr>
          <w:rFonts w:hint="eastAsia"/>
          <w:color w:val="002060"/>
          <w:sz w:val="28"/>
          <w:szCs w:val="28"/>
        </w:rPr>
        <w:t>GPS服务器端采集指令</w:t>
      </w:r>
      <w:r>
        <w:rPr>
          <w:rFonts w:hint="eastAsia"/>
        </w:rPr>
        <w:t>：</w:t>
      </w:r>
    </w:p>
    <w:p>
      <w:pPr>
        <w:pStyle w:val="40"/>
        <w:ind w:left="420" w:firstLine="0" w:firstLineChars="0"/>
        <w:rPr>
          <w:rFonts w:ascii="宋体" w:cs="宋体"/>
          <w:color w:val="FF0000"/>
          <w:kern w:val="0"/>
          <w:sz w:val="28"/>
          <w:szCs w:val="28"/>
          <w:lang w:val="zh-CN"/>
        </w:rPr>
      </w:pPr>
      <w:r>
        <w:rPr>
          <w:rFonts w:ascii="宋体" w:cs="宋体"/>
          <w:color w:val="FF0000"/>
          <w:kern w:val="0"/>
          <w:sz w:val="28"/>
          <w:szCs w:val="28"/>
          <w:lang w:val="zh-CN"/>
        </w:rPr>
        <w:t>68 55 00 01 00 00 00 00 00 00 CC F1 EE</w:t>
      </w:r>
    </w:p>
    <w:p>
      <w:pPr>
        <w:pStyle w:val="40"/>
        <w:ind w:left="420" w:firstLine="0" w:firstLineChars="0"/>
        <w:rPr>
          <w:rFonts w:ascii="宋体" w:cs="宋体"/>
          <w:color w:val="FF0000"/>
          <w:kern w:val="0"/>
          <w:sz w:val="28"/>
          <w:szCs w:val="28"/>
          <w:lang w:val="zh-CN"/>
        </w:rPr>
      </w:pPr>
      <w:r>
        <w:rPr>
          <w:rFonts w:ascii="宋体" w:cs="宋体"/>
          <w:color w:val="FF0000"/>
          <w:kern w:val="0"/>
          <w:sz w:val="28"/>
          <w:szCs w:val="28"/>
          <w:lang w:val="zh-CN"/>
        </w:rPr>
        <w:t>协议说明：</w:t>
      </w:r>
    </w:p>
    <w:p>
      <w:pPr>
        <w:pStyle w:val="40"/>
        <w:ind w:left="420" w:firstLine="0" w:firstLineChars="0"/>
        <w:rPr>
          <w:rFonts w:ascii="宋体" w:cs="宋体"/>
          <w:color w:val="FF0000"/>
          <w:kern w:val="0"/>
          <w:sz w:val="28"/>
          <w:szCs w:val="28"/>
          <w:lang w:val="zh-CN"/>
        </w:rPr>
      </w:pPr>
      <w:r>
        <w:rPr>
          <w:rFonts w:hint="eastAsia" w:ascii="宋体" w:cs="宋体"/>
          <w:color w:val="FF0000"/>
          <w:kern w:val="0"/>
          <w:sz w:val="28"/>
          <w:szCs w:val="28"/>
          <w:lang w:val="zh-CN"/>
        </w:rPr>
        <w:t>68 55 ：命令字节头</w:t>
      </w:r>
    </w:p>
    <w:p>
      <w:pPr>
        <w:pStyle w:val="40"/>
        <w:ind w:left="420" w:firstLine="0" w:firstLineChars="0"/>
        <w:rPr>
          <w:rFonts w:ascii="宋体" w:cs="宋体"/>
          <w:color w:val="FF0000"/>
          <w:kern w:val="0"/>
          <w:sz w:val="28"/>
          <w:szCs w:val="28"/>
          <w:lang w:val="zh-CN"/>
        </w:rPr>
      </w:pPr>
      <w:r>
        <w:rPr>
          <w:rFonts w:hint="eastAsia" w:ascii="宋体" w:cs="宋体"/>
          <w:color w:val="FF0000"/>
          <w:kern w:val="0"/>
          <w:sz w:val="28"/>
          <w:szCs w:val="28"/>
          <w:lang w:val="zh-CN"/>
        </w:rPr>
        <w:t>00 01  ：基站编号</w:t>
      </w:r>
    </w:p>
    <w:p>
      <w:pPr>
        <w:pStyle w:val="40"/>
        <w:ind w:left="420" w:firstLine="0" w:firstLineChars="0"/>
        <w:rPr>
          <w:rFonts w:ascii="宋体" w:cs="宋体"/>
          <w:color w:val="FF0000"/>
          <w:kern w:val="0"/>
          <w:sz w:val="28"/>
          <w:szCs w:val="28"/>
          <w:lang w:val="zh-CN"/>
        </w:rPr>
      </w:pPr>
      <w:r>
        <w:rPr>
          <w:rFonts w:hint="eastAsia" w:ascii="宋体" w:cs="宋体"/>
          <w:color w:val="FF0000"/>
          <w:kern w:val="0"/>
          <w:sz w:val="28"/>
          <w:szCs w:val="28"/>
          <w:lang w:val="zh-CN"/>
        </w:rPr>
        <w:t>00 00 00 00 00 00 ：备用字节</w:t>
      </w:r>
    </w:p>
    <w:p>
      <w:pPr>
        <w:pStyle w:val="40"/>
        <w:ind w:left="420" w:firstLine="0" w:firstLineChars="0"/>
        <w:rPr>
          <w:rFonts w:ascii="宋体" w:cs="宋体"/>
          <w:color w:val="FF0000"/>
          <w:kern w:val="0"/>
          <w:sz w:val="28"/>
          <w:szCs w:val="28"/>
          <w:lang w:val="zh-CN"/>
        </w:rPr>
      </w:pPr>
      <w:r>
        <w:rPr>
          <w:rFonts w:hint="eastAsia" w:ascii="宋体" w:cs="宋体"/>
          <w:color w:val="FF0000"/>
          <w:kern w:val="0"/>
          <w:sz w:val="28"/>
          <w:szCs w:val="28"/>
          <w:lang w:val="zh-CN"/>
        </w:rPr>
        <w:t xml:space="preserve">CC ： </w:t>
      </w:r>
      <w:r>
        <w:rPr>
          <w:rFonts w:ascii="宋体" w:cs="宋体"/>
          <w:color w:val="FF0000"/>
          <w:kern w:val="0"/>
          <w:sz w:val="28"/>
          <w:szCs w:val="28"/>
          <w:lang w:val="zh-CN"/>
        </w:rPr>
        <w:t>CRC校验位</w:t>
      </w:r>
      <w:r>
        <w:rPr>
          <w:rFonts w:hint="eastAsia" w:ascii="宋体" w:cs="宋体"/>
          <w:color w:val="FF0000"/>
          <w:kern w:val="0"/>
          <w:sz w:val="28"/>
          <w:szCs w:val="28"/>
          <w:lang w:val="zh-CN"/>
        </w:rPr>
        <w:t xml:space="preserve">  校验数据为;68 55 00 01 00 00 00 00 00 00 </w:t>
      </w:r>
    </w:p>
    <w:p>
      <w:pPr>
        <w:pStyle w:val="40"/>
        <w:ind w:left="420" w:firstLine="0" w:firstLineChars="0"/>
        <w:rPr>
          <w:rFonts w:ascii="宋体" w:cs="宋体"/>
          <w:color w:val="FF0000"/>
          <w:kern w:val="0"/>
          <w:sz w:val="28"/>
          <w:szCs w:val="28"/>
          <w:lang w:val="zh-CN"/>
        </w:rPr>
      </w:pPr>
      <w:r>
        <w:rPr>
          <w:rFonts w:ascii="宋体" w:cs="宋体"/>
          <w:color w:val="FF0000"/>
          <w:kern w:val="0"/>
          <w:sz w:val="28"/>
          <w:szCs w:val="28"/>
          <w:lang w:val="zh-CN"/>
        </w:rPr>
        <w:t>F1 EE  命令字节尾</w:t>
      </w:r>
    </w:p>
    <w:p>
      <w:pPr>
        <w:pStyle w:val="40"/>
        <w:ind w:left="420" w:firstLine="0" w:firstLineChars="0"/>
        <w:rPr>
          <w:rFonts w:ascii="宋体" w:cs="宋体"/>
          <w:color w:val="000000" w:themeColor="text1"/>
          <w:kern w:val="0"/>
          <w:sz w:val="18"/>
          <w:szCs w:val="18"/>
          <w:lang w:val="zh-CN"/>
        </w:rPr>
      </w:pPr>
      <w:r>
        <w:rPr>
          <w:rFonts w:ascii="宋体" w:cs="宋体"/>
          <w:color w:val="002060"/>
          <w:kern w:val="0"/>
          <w:sz w:val="28"/>
          <w:szCs w:val="28"/>
          <w:lang w:val="zh-CN"/>
        </w:rPr>
        <w:t>基站执行指令</w:t>
      </w:r>
      <w:r>
        <w:rPr>
          <w:rFonts w:hint="eastAsia" w:ascii="宋体" w:cs="宋体"/>
          <w:color w:val="002060"/>
          <w:kern w:val="0"/>
          <w:sz w:val="28"/>
          <w:szCs w:val="28"/>
          <w:lang w:val="zh-CN"/>
        </w:rPr>
        <w:t>回复数据</w:t>
      </w:r>
      <w:r>
        <w:rPr>
          <w:rFonts w:hint="eastAsia" w:ascii="宋体" w:cs="宋体"/>
          <w:color w:val="000000" w:themeColor="text1"/>
          <w:kern w:val="0"/>
          <w:sz w:val="18"/>
          <w:szCs w:val="18"/>
          <w:lang w:val="zh-CN"/>
        </w:rPr>
        <w:t>：</w:t>
      </w:r>
    </w:p>
    <w:p>
      <w:pPr>
        <w:pStyle w:val="40"/>
        <w:widowControl/>
        <w:ind w:left="420" w:firstLine="0" w:firstLineChars="0"/>
        <w:jc w:val="left"/>
        <w:rPr>
          <w:rFonts w:ascii="宋体" w:hAnsi="宋体" w:cs="宋体"/>
          <w:kern w:val="0"/>
          <w:sz w:val="24"/>
        </w:rPr>
      </w:pPr>
      <w:r>
        <w:rPr>
          <w:rFonts w:ascii="宋体" w:hAnsi="宋体" w:cs="宋体"/>
          <w:kern w:val="0"/>
          <w:sz w:val="24"/>
        </w:rPr>
        <w:t>$GNRMC,&lt;1&gt;,&lt;2&gt;,&lt;3&gt;,&lt;4&gt;,&lt;5&gt;,&lt;6&gt;,&lt;7&gt;,&lt;8&gt;,&lt;9&gt;,&lt;10&gt;,&lt;11&gt;,&lt;12&gt;*hh</w:t>
      </w:r>
    </w:p>
    <w:p>
      <w:pPr>
        <w:pStyle w:val="40"/>
        <w:widowControl/>
        <w:ind w:left="420" w:firstLine="0" w:firstLineChars="0"/>
        <w:jc w:val="left"/>
        <w:rPr>
          <w:rFonts w:ascii="宋体" w:hAnsi="宋体" w:cs="宋体"/>
          <w:color w:val="FF0000"/>
          <w:kern w:val="0"/>
          <w:sz w:val="28"/>
          <w:szCs w:val="28"/>
        </w:rPr>
      </w:pPr>
      <w:r>
        <w:rPr>
          <w:rFonts w:ascii="宋体" w:hAnsi="宋体" w:cs="宋体"/>
          <w:kern w:val="0"/>
          <w:sz w:val="28"/>
          <w:szCs w:val="28"/>
        </w:rPr>
        <w:t>实例</w:t>
      </w:r>
      <w:r>
        <w:rPr>
          <w:rFonts w:ascii="宋体" w:hAnsi="宋体" w:cs="宋体"/>
          <w:color w:val="FF0000"/>
          <w:kern w:val="0"/>
          <w:sz w:val="28"/>
          <w:szCs w:val="28"/>
        </w:rPr>
        <w:t>$GNRMC,064409.000,A,2232.1482,N,11401.4104,E,000.0,000.0,281116,,,A*78</w:t>
      </w:r>
    </w:p>
    <w:p>
      <w:pPr>
        <w:pStyle w:val="40"/>
        <w:widowControl/>
        <w:ind w:left="420" w:firstLine="0" w:firstLineChars="0"/>
        <w:jc w:val="left"/>
        <w:rPr>
          <w:rFonts w:ascii="宋体" w:hAnsi="宋体" w:cs="宋体"/>
          <w:kern w:val="0"/>
          <w:sz w:val="28"/>
          <w:szCs w:val="28"/>
        </w:rPr>
      </w:pPr>
      <w:r>
        <w:rPr>
          <w:rFonts w:ascii="宋体" w:hAnsi="宋体" w:cs="宋体"/>
          <w:kern w:val="0"/>
          <w:sz w:val="28"/>
          <w:szCs w:val="28"/>
        </w:rPr>
        <w:t>$GNRMC  为固定格式</w:t>
      </w:r>
    </w:p>
    <w:p>
      <w:pPr>
        <w:pStyle w:val="40"/>
        <w:widowControl/>
        <w:ind w:left="420" w:firstLine="0" w:firstLineChars="0"/>
        <w:jc w:val="left"/>
        <w:rPr>
          <w:rFonts w:ascii="宋体" w:hAnsi="宋体" w:cs="宋体"/>
          <w:kern w:val="0"/>
          <w:sz w:val="28"/>
          <w:szCs w:val="28"/>
        </w:rPr>
      </w:pPr>
      <w:r>
        <w:rPr>
          <w:rFonts w:ascii="宋体" w:hAnsi="宋体" w:cs="宋体"/>
          <w:kern w:val="0"/>
          <w:sz w:val="28"/>
          <w:szCs w:val="28"/>
        </w:rPr>
        <w:t>&lt;1&gt; UTC时间，hhmmss.sss(时分秒.毫秒)格式</w:t>
      </w:r>
    </w:p>
    <w:p>
      <w:pPr>
        <w:pStyle w:val="40"/>
        <w:widowControl/>
        <w:ind w:left="420" w:firstLine="0" w:firstLineChars="0"/>
        <w:jc w:val="left"/>
        <w:rPr>
          <w:rFonts w:ascii="宋体" w:hAnsi="宋体" w:cs="宋体"/>
          <w:kern w:val="0"/>
          <w:sz w:val="28"/>
          <w:szCs w:val="28"/>
        </w:rPr>
      </w:pPr>
      <w:r>
        <w:rPr>
          <w:rFonts w:ascii="宋体" w:hAnsi="宋体" w:cs="宋体"/>
          <w:kern w:val="0"/>
          <w:sz w:val="28"/>
          <w:szCs w:val="28"/>
        </w:rPr>
        <w:t>&lt;2&gt; 定位状态，A=有效定位，V=无效定位</w:t>
      </w:r>
    </w:p>
    <w:p>
      <w:pPr>
        <w:pStyle w:val="40"/>
        <w:widowControl/>
        <w:ind w:left="420" w:firstLine="0" w:firstLineChars="0"/>
        <w:jc w:val="left"/>
        <w:rPr>
          <w:rFonts w:ascii="宋体" w:hAnsi="宋体" w:cs="宋体"/>
          <w:kern w:val="0"/>
          <w:sz w:val="28"/>
          <w:szCs w:val="28"/>
        </w:rPr>
      </w:pPr>
      <w:r>
        <w:rPr>
          <w:rFonts w:ascii="宋体" w:hAnsi="宋体" w:cs="宋体"/>
          <w:kern w:val="0"/>
          <w:sz w:val="28"/>
          <w:szCs w:val="28"/>
        </w:rPr>
        <w:t>&lt;3&gt; 纬度ddmm.mmmm(度分)格式(前面的0也将被传输)</w:t>
      </w:r>
    </w:p>
    <w:p>
      <w:pPr>
        <w:pStyle w:val="40"/>
        <w:widowControl/>
        <w:ind w:left="420" w:firstLine="0" w:firstLineChars="0"/>
        <w:jc w:val="left"/>
        <w:rPr>
          <w:rFonts w:ascii="宋体" w:hAnsi="宋体" w:cs="宋体"/>
          <w:kern w:val="0"/>
          <w:sz w:val="28"/>
          <w:szCs w:val="28"/>
        </w:rPr>
      </w:pPr>
      <w:r>
        <w:rPr>
          <w:rFonts w:ascii="宋体" w:hAnsi="宋体" w:cs="宋体"/>
          <w:kern w:val="0"/>
          <w:sz w:val="28"/>
          <w:szCs w:val="28"/>
        </w:rPr>
        <w:t>&lt;4&gt; 纬度半球N(北半球)或S(南半球)</w:t>
      </w:r>
    </w:p>
    <w:p>
      <w:pPr>
        <w:pStyle w:val="40"/>
        <w:widowControl/>
        <w:ind w:left="420" w:firstLine="0" w:firstLineChars="0"/>
        <w:jc w:val="left"/>
        <w:rPr>
          <w:rFonts w:ascii="宋体" w:hAnsi="宋体" w:cs="宋体"/>
          <w:kern w:val="0"/>
          <w:sz w:val="28"/>
          <w:szCs w:val="28"/>
        </w:rPr>
      </w:pPr>
      <w:r>
        <w:rPr>
          <w:rFonts w:ascii="宋体" w:hAnsi="宋体" w:cs="宋体"/>
          <w:kern w:val="0"/>
          <w:sz w:val="28"/>
          <w:szCs w:val="28"/>
        </w:rPr>
        <w:t>&lt;5&gt; 经度dddmm.mmmm(度分)格式(前面的0也将被传输)</w:t>
      </w:r>
    </w:p>
    <w:p>
      <w:pPr>
        <w:pStyle w:val="40"/>
        <w:widowControl/>
        <w:ind w:left="420" w:firstLine="0" w:firstLineChars="0"/>
        <w:jc w:val="left"/>
        <w:rPr>
          <w:rFonts w:ascii="宋体" w:hAnsi="宋体" w:cs="宋体"/>
          <w:kern w:val="0"/>
          <w:sz w:val="28"/>
          <w:szCs w:val="28"/>
        </w:rPr>
      </w:pPr>
      <w:r>
        <w:rPr>
          <w:rFonts w:ascii="宋体" w:hAnsi="宋体" w:cs="宋体"/>
          <w:kern w:val="0"/>
          <w:sz w:val="28"/>
          <w:szCs w:val="28"/>
        </w:rPr>
        <w:t>&lt;6&gt; 经度半球E(东经)或W(西经)</w:t>
      </w:r>
    </w:p>
    <w:p>
      <w:pPr>
        <w:pStyle w:val="40"/>
        <w:widowControl/>
        <w:ind w:left="420" w:firstLine="0" w:firstLineChars="0"/>
        <w:jc w:val="left"/>
        <w:rPr>
          <w:rFonts w:ascii="宋体" w:hAnsi="宋体" w:cs="宋体"/>
          <w:kern w:val="0"/>
          <w:sz w:val="28"/>
          <w:szCs w:val="28"/>
        </w:rPr>
      </w:pPr>
      <w:r>
        <w:rPr>
          <w:rFonts w:ascii="宋体" w:hAnsi="宋体" w:cs="宋体"/>
          <w:kern w:val="0"/>
          <w:sz w:val="28"/>
          <w:szCs w:val="28"/>
        </w:rPr>
        <w:t>&lt;7&gt; 地面速率(000.0~999.9节，前面的0也将被传输)</w:t>
      </w:r>
    </w:p>
    <w:p>
      <w:pPr>
        <w:pStyle w:val="40"/>
        <w:widowControl/>
        <w:ind w:left="420" w:firstLine="0" w:firstLineChars="0"/>
        <w:jc w:val="left"/>
        <w:rPr>
          <w:rFonts w:ascii="宋体" w:hAnsi="宋体" w:cs="宋体"/>
          <w:kern w:val="0"/>
          <w:sz w:val="28"/>
          <w:szCs w:val="28"/>
        </w:rPr>
      </w:pPr>
      <w:r>
        <w:rPr>
          <w:rFonts w:ascii="宋体" w:hAnsi="宋体" w:cs="宋体"/>
          <w:kern w:val="0"/>
          <w:sz w:val="28"/>
          <w:szCs w:val="28"/>
        </w:rPr>
        <w:t>&lt;8&gt; 地面航向(000.0~359.9度，以正北为参考基准，前面的0也将被传输)</w:t>
      </w:r>
    </w:p>
    <w:p>
      <w:pPr>
        <w:pStyle w:val="40"/>
        <w:widowControl/>
        <w:ind w:left="420" w:firstLine="0" w:firstLineChars="0"/>
        <w:jc w:val="left"/>
        <w:rPr>
          <w:rFonts w:ascii="宋体" w:hAnsi="宋体" w:cs="宋体"/>
          <w:kern w:val="0"/>
          <w:sz w:val="28"/>
          <w:szCs w:val="28"/>
        </w:rPr>
      </w:pPr>
      <w:r>
        <w:rPr>
          <w:rFonts w:ascii="宋体" w:hAnsi="宋体" w:cs="宋体"/>
          <w:kern w:val="0"/>
          <w:sz w:val="28"/>
          <w:szCs w:val="28"/>
        </w:rPr>
        <w:t>&lt;9&gt; UTC日期，ddmmyy(日月年)格式</w:t>
      </w:r>
    </w:p>
    <w:p>
      <w:pPr>
        <w:pStyle w:val="40"/>
        <w:widowControl/>
        <w:ind w:left="420" w:firstLine="0" w:firstLineChars="0"/>
        <w:jc w:val="left"/>
        <w:rPr>
          <w:rFonts w:ascii="宋体" w:hAnsi="宋体" w:cs="宋体"/>
          <w:kern w:val="0"/>
          <w:sz w:val="28"/>
          <w:szCs w:val="28"/>
        </w:rPr>
      </w:pPr>
      <w:r>
        <w:rPr>
          <w:rFonts w:ascii="宋体" w:hAnsi="宋体" w:cs="宋体"/>
          <w:kern w:val="0"/>
          <w:sz w:val="28"/>
          <w:szCs w:val="28"/>
        </w:rPr>
        <w:t>&lt;10&gt; 磁偏角(000.0~180.0度，前面的0也将被传输)</w:t>
      </w:r>
    </w:p>
    <w:p>
      <w:pPr>
        <w:pStyle w:val="40"/>
        <w:widowControl/>
        <w:ind w:left="420" w:firstLine="0" w:firstLineChars="0"/>
        <w:jc w:val="left"/>
        <w:rPr>
          <w:rFonts w:ascii="宋体" w:hAnsi="宋体" w:cs="宋体"/>
          <w:kern w:val="0"/>
          <w:sz w:val="28"/>
          <w:szCs w:val="28"/>
        </w:rPr>
      </w:pPr>
      <w:r>
        <w:rPr>
          <w:rFonts w:ascii="宋体" w:hAnsi="宋体" w:cs="宋体"/>
          <w:kern w:val="0"/>
          <w:sz w:val="28"/>
          <w:szCs w:val="28"/>
        </w:rPr>
        <w:t>&lt;11&gt; 磁偏角方向，E(东)或W(西)</w:t>
      </w:r>
    </w:p>
    <w:p>
      <w:pPr>
        <w:pStyle w:val="40"/>
        <w:widowControl/>
        <w:ind w:left="420" w:firstLine="0" w:firstLineChars="0"/>
        <w:jc w:val="left"/>
        <w:rPr>
          <w:rFonts w:ascii="宋体" w:hAnsi="宋体" w:cs="宋体"/>
          <w:kern w:val="0"/>
          <w:sz w:val="28"/>
          <w:szCs w:val="28"/>
        </w:rPr>
      </w:pPr>
      <w:r>
        <w:rPr>
          <w:rFonts w:ascii="宋体" w:hAnsi="宋体" w:cs="宋体"/>
          <w:kern w:val="0"/>
          <w:sz w:val="28"/>
          <w:szCs w:val="28"/>
        </w:rPr>
        <w:t>&lt;12&gt; 模式指示(仅NMEA0183 3.00版本输出，A=自主定位，D=差分，E=估算，N=数据无效)</w:t>
      </w:r>
    </w:p>
    <w:p>
      <w:pPr>
        <w:pStyle w:val="40"/>
        <w:spacing w:line="360" w:lineRule="auto"/>
        <w:ind w:left="420" w:firstLine="0" w:firstLineChars="0"/>
        <w:rPr>
          <w:rFonts w:ascii="宋体" w:hAnsi="宋体"/>
          <w:szCs w:val="21"/>
        </w:rPr>
      </w:pPr>
      <w:r>
        <w:rPr>
          <w:rFonts w:ascii="宋体" w:hAnsi="宋体" w:cs="宋体"/>
          <w:kern w:val="0"/>
          <w:sz w:val="28"/>
          <w:szCs w:val="28"/>
        </w:rPr>
        <w:t>*后hh为$到*所有字符的异或和</w:t>
      </w:r>
    </w:p>
    <w:p>
      <w:pPr>
        <w:pStyle w:val="2"/>
        <w:keepLines w:val="0"/>
        <w:numPr>
          <w:ilvl w:val="0"/>
          <w:numId w:val="3"/>
        </w:numPr>
        <w:tabs>
          <w:tab w:val="left" w:pos="0"/>
        </w:tabs>
        <w:spacing w:after="60" w:line="240" w:lineRule="auto"/>
        <w:ind w:left="0" w:firstLine="0"/>
        <w:jc w:val="left"/>
        <w:rPr>
          <w:rFonts w:ascii="宋体" w:hAnsi="宋体"/>
          <w:sz w:val="32"/>
          <w:szCs w:val="32"/>
        </w:rPr>
      </w:pPr>
      <w:bookmarkStart w:id="33" w:name="_Toc473745992"/>
      <w:r>
        <w:rPr>
          <w:rFonts w:hint="eastAsia" w:ascii="宋体" w:hAnsi="宋体"/>
          <w:sz w:val="32"/>
          <w:szCs w:val="32"/>
        </w:rPr>
        <w:t>功能性需求说明</w:t>
      </w:r>
      <w:bookmarkEnd w:id="33"/>
    </w:p>
    <w:p>
      <w:pPr>
        <w:pStyle w:val="3"/>
        <w:keepLines w:val="0"/>
        <w:numPr>
          <w:ilvl w:val="1"/>
          <w:numId w:val="3"/>
        </w:numPr>
        <w:tabs>
          <w:tab w:val="left" w:pos="0"/>
        </w:tabs>
        <w:spacing w:after="60" w:line="240" w:lineRule="auto"/>
        <w:ind w:left="0" w:firstLine="0"/>
        <w:jc w:val="left"/>
        <w:rPr>
          <w:rFonts w:ascii="宋体" w:hAnsi="宋体"/>
          <w:sz w:val="28"/>
          <w:szCs w:val="28"/>
        </w:rPr>
      </w:pPr>
      <w:bookmarkStart w:id="34" w:name="_Toc473745993"/>
      <w:r>
        <w:rPr>
          <w:rFonts w:hint="eastAsia"/>
          <w:sz w:val="28"/>
          <w:szCs w:val="28"/>
        </w:rPr>
        <w:t>项目信息管理</w:t>
      </w:r>
      <w:bookmarkEnd w:id="34"/>
    </w:p>
    <w:p>
      <w:pPr>
        <w:pStyle w:val="4"/>
        <w:numPr>
          <w:ilvl w:val="2"/>
          <w:numId w:val="0"/>
        </w:numPr>
        <w:tabs>
          <w:tab w:val="left" w:pos="851"/>
        </w:tabs>
        <w:rPr>
          <w:rFonts w:ascii="宋体" w:hAnsi="宋体"/>
        </w:rPr>
      </w:pPr>
      <w:bookmarkStart w:id="35" w:name="_Toc473745994"/>
      <w:r>
        <w:rPr>
          <w:rFonts w:hint="eastAsia" w:ascii="宋体" w:hAnsi="宋体"/>
        </w:rPr>
        <w:t>4.1.1</w:t>
      </w:r>
      <w:bookmarkStart w:id="36" w:name="_Toc28487"/>
      <w:r>
        <w:rPr>
          <w:rFonts w:hint="eastAsia"/>
        </w:rPr>
        <w:t>项目信息</w:t>
      </w:r>
      <w:bookmarkEnd w:id="35"/>
      <w:bookmarkEnd w:id="36"/>
    </w:p>
    <w:p>
      <w:pPr>
        <w:spacing w:before="120" w:line="360" w:lineRule="auto"/>
        <w:ind w:firstLine="480"/>
        <w:rPr>
          <w:rFonts w:ascii="宋体" w:hAnsi="宋体"/>
        </w:rPr>
      </w:pPr>
      <w:r>
        <w:rPr>
          <w:rFonts w:hint="eastAsia" w:ascii="宋体" w:hAnsi="宋体"/>
        </w:rPr>
        <w:t>在项目信息管理模块内，通过选择省份后，出现列表“铁路、高速公路、普通公路、市政道路”，选择某一类型道路后，进入A线路，点击A线路进入边坡1，点击线路1进入目标道路信息界面（如下</w:t>
      </w:r>
      <w:r>
        <w:rPr>
          <w:rFonts w:hint="eastAsia"/>
          <w:bCs/>
        </w:rPr>
        <w:t>道路平面图</w:t>
      </w:r>
      <w:r>
        <w:rPr>
          <w:bCs/>
        </w:rPr>
        <w:t>1</w:t>
      </w:r>
      <w:r>
        <w:rPr>
          <w:rFonts w:hint="eastAsia" w:ascii="宋体" w:hAnsi="宋体"/>
        </w:rPr>
        <w:t>），同时在地图中显示出该道路（通过高亮线条），之后点击边坡1，进入边坡信息界面（如下</w:t>
      </w:r>
      <w:r>
        <w:rPr>
          <w:rFonts w:hint="eastAsia"/>
          <w:bCs/>
        </w:rPr>
        <w:t>道路平面图</w:t>
      </w:r>
      <w:r>
        <w:rPr>
          <w:rFonts w:hint="eastAsia" w:ascii="宋体" w:hAnsi="宋体"/>
        </w:rPr>
        <w:t>2），同时在地图上面显示该边坡点。</w:t>
      </w:r>
    </w:p>
    <w:p>
      <w:pPr>
        <w:spacing w:before="120" w:line="360" w:lineRule="auto"/>
        <w:ind w:firstLine="480"/>
        <w:rPr>
          <w:rFonts w:ascii="宋体" w:hAnsi="宋体"/>
        </w:rPr>
      </w:pPr>
    </w:p>
    <w:p>
      <w:pPr>
        <w:spacing w:before="120" w:line="360" w:lineRule="auto"/>
        <w:jc w:val="center"/>
      </w:pPr>
      <w:r>
        <w:drawing>
          <wp:inline distT="0" distB="0" distL="0" distR="0">
            <wp:extent cx="1676400" cy="1249680"/>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1676400" cy="1249680"/>
                    </a:xfrm>
                    <a:prstGeom prst="rect">
                      <a:avLst/>
                    </a:prstGeom>
                    <a:noFill/>
                    <a:ln>
                      <a:noFill/>
                    </a:ln>
                  </pic:spPr>
                </pic:pic>
              </a:graphicData>
            </a:graphic>
          </wp:inline>
        </w:drawing>
      </w:r>
    </w:p>
    <w:p>
      <w:pPr>
        <w:spacing w:before="120" w:line="360" w:lineRule="auto"/>
        <w:jc w:val="left"/>
      </w:pPr>
      <w:r>
        <w:rPr>
          <w:rFonts w:hint="eastAsia"/>
        </w:rPr>
        <w:t>铁路下面：</w:t>
      </w:r>
      <w:r>
        <w:t>A</w:t>
      </w:r>
      <w:r>
        <w:rPr>
          <w:rFonts w:hint="eastAsia"/>
        </w:rPr>
        <w:t>线路，</w:t>
      </w:r>
      <w:r>
        <w:t>B</w:t>
      </w:r>
      <w:r>
        <w:rPr>
          <w:rFonts w:hint="eastAsia"/>
        </w:rPr>
        <w:t>线路</w:t>
      </w:r>
      <w:r>
        <w:t>,C</w:t>
      </w:r>
      <w:r>
        <w:rPr>
          <w:rFonts w:hint="eastAsia"/>
        </w:rPr>
        <w:t>线路，</w:t>
      </w:r>
    </w:p>
    <w:p>
      <w:pPr>
        <w:spacing w:before="120" w:line="360" w:lineRule="auto"/>
        <w:rPr>
          <w:rFonts w:ascii="宋体" w:hAnsi="宋体"/>
        </w:rPr>
      </w:pPr>
      <w:r>
        <w:rPr>
          <w:rFonts w:hint="eastAsia" w:ascii="宋体" w:hAnsi="宋体"/>
        </w:rPr>
        <w:t>A线路：a边坡，b边坡</w:t>
      </w:r>
    </w:p>
    <w:p>
      <w:pPr>
        <w:spacing w:before="120" w:line="360" w:lineRule="auto"/>
        <w:rPr>
          <w:rFonts w:ascii="宋体" w:hAnsi="宋体"/>
        </w:rPr>
      </w:pPr>
    </w:p>
    <w:p>
      <w:pPr>
        <w:spacing w:before="120" w:line="360" w:lineRule="auto"/>
        <w:jc w:val="center"/>
      </w:pPr>
      <w:r>
        <w:drawing>
          <wp:inline distT="0" distB="0" distL="0" distR="0">
            <wp:extent cx="2857500" cy="1440180"/>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857500" cy="1440180"/>
                    </a:xfrm>
                    <a:prstGeom prst="rect">
                      <a:avLst/>
                    </a:prstGeom>
                    <a:noFill/>
                    <a:ln>
                      <a:noFill/>
                    </a:ln>
                  </pic:spPr>
                </pic:pic>
              </a:graphicData>
            </a:graphic>
          </wp:inline>
        </w:drawing>
      </w:r>
      <w:r>
        <w:drawing>
          <wp:inline distT="0" distB="0" distL="0" distR="0">
            <wp:extent cx="2065020" cy="1440180"/>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065020" cy="1440180"/>
                    </a:xfrm>
                    <a:prstGeom prst="rect">
                      <a:avLst/>
                    </a:prstGeom>
                    <a:noFill/>
                    <a:ln>
                      <a:noFill/>
                    </a:ln>
                  </pic:spPr>
                </pic:pic>
              </a:graphicData>
            </a:graphic>
          </wp:inline>
        </w:drawing>
      </w:r>
    </w:p>
    <w:p>
      <w:pPr>
        <w:pStyle w:val="13"/>
        <w:spacing w:before="156"/>
        <w:ind w:firstLine="1560" w:firstLineChars="650"/>
        <w:jc w:val="left"/>
        <w:rPr>
          <w:b w:val="0"/>
          <w:bCs/>
        </w:rPr>
      </w:pPr>
      <w:r>
        <w:rPr>
          <w:rFonts w:hint="eastAsia"/>
          <w:b w:val="0"/>
          <w:bCs/>
        </w:rPr>
        <w:t>道路平面图1                          道路平面图2</w:t>
      </w:r>
    </w:p>
    <w:p>
      <w:pPr>
        <w:spacing w:before="120" w:line="360" w:lineRule="auto"/>
        <w:ind w:firstLine="480"/>
        <w:rPr>
          <w:rFonts w:hAnsi="宋体"/>
          <w:bCs/>
        </w:rPr>
      </w:pPr>
      <w:r>
        <w:rPr>
          <w:rFonts w:hint="eastAsia" w:hAnsi="宋体"/>
          <w:bCs/>
        </w:rPr>
        <w:t>（说明：边坡稳定性等级分四等，分别是</w:t>
      </w:r>
      <w:r>
        <w:rPr>
          <w:rFonts w:hint="eastAsia" w:ascii="宋体" w:hAnsi="宋体"/>
          <w:bCs/>
        </w:rPr>
        <w:t>稳定、基本稳定、欠稳定、不稳定</w:t>
      </w:r>
      <w:r>
        <w:rPr>
          <w:rFonts w:hint="eastAsia" w:hAnsi="宋体"/>
          <w:bCs/>
        </w:rPr>
        <w:t>，在平面图中分别以</w:t>
      </w:r>
      <w:r>
        <w:rPr>
          <w:rFonts w:hint="eastAsia" w:ascii="宋体" w:hAnsi="宋体"/>
          <w:bCs/>
        </w:rPr>
        <w:t>红、橙、黄、蓝</w:t>
      </w:r>
      <w:r>
        <w:rPr>
          <w:rFonts w:hint="eastAsia" w:hAnsi="宋体"/>
          <w:bCs/>
        </w:rPr>
        <w:t>四种颜色圆点表示，</w:t>
      </w:r>
      <w:r>
        <w:rPr>
          <w:rFonts w:hint="eastAsia" w:ascii="宋体" w:hAnsi="宋体"/>
        </w:rPr>
        <w:t>在道路信息界面的地图中展示出来，稳定等级发生变化后，颜色会发生变化。</w:t>
      </w:r>
      <w:r>
        <w:rPr>
          <w:rFonts w:hint="eastAsia" w:hAnsi="宋体"/>
          <w:bCs/>
        </w:rPr>
        <w:t>）</w:t>
      </w:r>
    </w:p>
    <w:p>
      <w:pPr>
        <w:spacing w:before="120" w:line="360" w:lineRule="auto"/>
        <w:ind w:firstLine="480"/>
        <w:rPr>
          <w:rFonts w:ascii="宋体" w:hAnsi="宋体"/>
        </w:rPr>
      </w:pPr>
      <w:r>
        <w:rPr>
          <w:rFonts w:hint="eastAsia" w:ascii="宋体" w:hAnsi="宋体"/>
        </w:rPr>
        <w:t>道路基本信息包括以下内容</w:t>
      </w:r>
    </w:p>
    <w:p>
      <w:pPr>
        <w:spacing w:before="120" w:line="360" w:lineRule="auto"/>
        <w:ind w:firstLine="480"/>
        <w:rPr>
          <w:rFonts w:ascii="宋体" w:hAnsi="宋体"/>
        </w:rPr>
      </w:pPr>
      <w:r>
        <w:rPr>
          <w:rFonts w:hint="eastAsia" w:ascii="宋体" w:hAnsi="宋体"/>
        </w:rPr>
        <w:t xml:space="preserve">1、道路名称：如“深汕高速公路汕尾段”  </w:t>
      </w:r>
    </w:p>
    <w:p>
      <w:pPr>
        <w:spacing w:before="120" w:line="360" w:lineRule="auto"/>
        <w:ind w:firstLine="480"/>
        <w:rPr>
          <w:rFonts w:ascii="宋体" w:hAnsi="宋体"/>
        </w:rPr>
      </w:pPr>
      <w:r>
        <w:rPr>
          <w:rFonts w:hint="eastAsia" w:ascii="宋体" w:hAnsi="宋体"/>
        </w:rPr>
        <w:t xml:space="preserve">2、起讫桩号：如“K2654+000～K3251+500”  </w:t>
      </w:r>
    </w:p>
    <w:p>
      <w:pPr>
        <w:spacing w:before="120" w:line="360" w:lineRule="auto"/>
        <w:ind w:firstLine="480"/>
        <w:rPr>
          <w:rFonts w:ascii="宋体" w:hAnsi="宋体"/>
        </w:rPr>
      </w:pPr>
      <w:r>
        <w:rPr>
          <w:rFonts w:hint="eastAsia" w:ascii="宋体" w:hAnsi="宋体"/>
        </w:rPr>
        <w:t>3、曾用桩号：如“K54+040～K98+500”</w:t>
      </w:r>
    </w:p>
    <w:p>
      <w:pPr>
        <w:spacing w:before="120" w:line="360" w:lineRule="auto"/>
        <w:ind w:firstLine="480"/>
        <w:rPr>
          <w:rFonts w:ascii="宋体" w:hAnsi="宋体"/>
        </w:rPr>
      </w:pPr>
      <w:r>
        <w:rPr>
          <w:rFonts w:hint="eastAsia" w:ascii="宋体" w:hAnsi="宋体"/>
        </w:rPr>
        <w:t>4、道路概况：人工输入</w:t>
      </w:r>
    </w:p>
    <w:p>
      <w:pPr>
        <w:spacing w:before="120" w:line="360" w:lineRule="auto"/>
        <w:ind w:firstLine="480"/>
        <w:rPr>
          <w:rFonts w:ascii="宋体" w:hAnsi="宋体"/>
        </w:rPr>
      </w:pPr>
      <w:r>
        <w:rPr>
          <w:rFonts w:hint="eastAsia" w:ascii="宋体" w:hAnsi="宋体"/>
        </w:rPr>
        <w:t>5、边坡列表：道路范围内所有实施监测的边坡均呈现在边坡列表中，点击列表中某边坡，进入边坡信息界面。</w:t>
      </w:r>
    </w:p>
    <w:p>
      <w:pPr>
        <w:spacing w:before="120" w:line="360" w:lineRule="auto"/>
        <w:ind w:firstLine="480"/>
        <w:rPr>
          <w:rFonts w:ascii="宋体" w:hAnsi="宋体"/>
        </w:rPr>
      </w:pPr>
      <w:r>
        <w:rPr>
          <w:rFonts w:hint="eastAsia" w:ascii="宋体" w:hAnsi="宋体"/>
        </w:rPr>
        <w:t>6、泥石流列表：暂缺</w:t>
      </w:r>
    </w:p>
    <w:p>
      <w:pPr>
        <w:spacing w:before="120" w:line="360" w:lineRule="auto"/>
        <w:ind w:firstLine="480"/>
        <w:rPr>
          <w:rFonts w:ascii="宋体" w:hAnsi="宋体"/>
        </w:rPr>
      </w:pPr>
      <w:r>
        <w:rPr>
          <w:rFonts w:hint="eastAsia" w:ascii="宋体" w:hAnsi="宋体"/>
        </w:rPr>
        <w:t>7、项目统计分析（见统计报表模块和监测预警模块）：</w:t>
      </w:r>
    </w:p>
    <w:p>
      <w:pPr>
        <w:spacing w:before="120" w:line="360" w:lineRule="auto"/>
        <w:ind w:firstLine="480"/>
        <w:rPr>
          <w:rFonts w:ascii="宋体" w:hAnsi="宋体"/>
        </w:rPr>
      </w:pPr>
      <w:r>
        <w:rPr>
          <w:rFonts w:hint="eastAsia" w:ascii="宋体" w:hAnsi="宋体"/>
        </w:rPr>
        <w:t>项目统计包括：以线路为单位进行统计。边坡高度统计、边坡类型统计、边坡稳定性等级统计、边坡病害类型统计、泥石流统计（暂缺）。见下表。</w:t>
      </w:r>
    </w:p>
    <w:p>
      <w:pPr>
        <w:spacing w:before="120" w:line="360" w:lineRule="auto"/>
        <w:rPr>
          <w:rFonts w:ascii="宋体" w:hAnsi="宋体"/>
        </w:rPr>
      </w:pPr>
      <w:r>
        <w:drawing>
          <wp:inline distT="0" distB="0" distL="0" distR="0">
            <wp:extent cx="5939790" cy="1625600"/>
            <wp:effectExtent l="0" t="0" r="381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 cstate="print"/>
                    <a:stretch>
                      <a:fillRect/>
                    </a:stretch>
                  </pic:blipFill>
                  <pic:spPr>
                    <a:xfrm>
                      <a:off x="0" y="0"/>
                      <a:ext cx="5939790" cy="1625600"/>
                    </a:xfrm>
                    <a:prstGeom prst="rect">
                      <a:avLst/>
                    </a:prstGeom>
                  </pic:spPr>
                </pic:pic>
              </a:graphicData>
            </a:graphic>
          </wp:inline>
        </w:drawing>
      </w:r>
    </w:p>
    <w:p>
      <w:pPr>
        <w:spacing w:before="120" w:line="360" w:lineRule="auto"/>
        <w:jc w:val="center"/>
        <w:rPr>
          <w:szCs w:val="21"/>
        </w:rPr>
      </w:pPr>
      <w:r>
        <w:rPr>
          <w:rFonts w:hint="eastAsia"/>
          <w:szCs w:val="21"/>
        </w:rPr>
        <w:t>第一层次：项目统计分析</w:t>
      </w:r>
    </w:p>
    <w:p>
      <w:pPr>
        <w:spacing w:before="120" w:line="360" w:lineRule="auto"/>
        <w:ind w:firstLine="480"/>
        <w:jc w:val="left"/>
        <w:rPr>
          <w:rFonts w:ascii="宋体" w:hAnsi="宋体" w:cs="宋体"/>
          <w:sz w:val="24"/>
        </w:rPr>
      </w:pPr>
      <w:r>
        <w:rPr>
          <w:rFonts w:hint="eastAsia" w:ascii="宋体" w:hAnsi="宋体" w:cs="宋体"/>
        </w:rPr>
        <w:t>（1）边坡高度统计：分为0～20m，20～30m，30～40m，40～50m ，50m以上。为静态统计，与监测预警情况无关。点击某一高度区间，进入该高度区间所有边坡列表，点击某一边坡，</w:t>
      </w:r>
      <w:r>
        <w:rPr>
          <w:rFonts w:hint="eastAsia" w:ascii="宋体" w:hAnsi="宋体"/>
        </w:rPr>
        <w:t>进入边坡信息界面。</w:t>
      </w:r>
    </w:p>
    <w:p>
      <w:pPr>
        <w:spacing w:before="120" w:line="360" w:lineRule="auto"/>
        <w:jc w:val="center"/>
      </w:pPr>
      <w:r>
        <w:drawing>
          <wp:inline distT="0" distB="0" distL="0" distR="0">
            <wp:extent cx="1478280" cy="2164080"/>
            <wp:effectExtent l="0" t="0" r="762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478280" cy="2164080"/>
                    </a:xfrm>
                    <a:prstGeom prst="rect">
                      <a:avLst/>
                    </a:prstGeom>
                    <a:noFill/>
                    <a:ln>
                      <a:noFill/>
                    </a:ln>
                  </pic:spPr>
                </pic:pic>
              </a:graphicData>
            </a:graphic>
          </wp:inline>
        </w:drawing>
      </w:r>
    </w:p>
    <w:p>
      <w:pPr>
        <w:spacing w:before="120" w:line="360" w:lineRule="auto"/>
        <w:jc w:val="center"/>
        <w:rPr>
          <w:szCs w:val="21"/>
        </w:rPr>
      </w:pPr>
      <w:r>
        <w:rPr>
          <w:rFonts w:hint="eastAsia"/>
          <w:szCs w:val="21"/>
        </w:rPr>
        <w:t>边坡高度统计，供参考</w:t>
      </w:r>
    </w:p>
    <w:p>
      <w:pPr>
        <w:numPr>
          <w:ilvl w:val="0"/>
          <w:numId w:val="8"/>
        </w:numPr>
        <w:spacing w:before="156" w:beforeLines="50" w:line="360" w:lineRule="auto"/>
        <w:ind w:left="900" w:firstLine="420" w:firstLineChars="200"/>
        <w:jc w:val="left"/>
        <w:rPr>
          <w:rFonts w:ascii="宋体" w:hAnsi="宋体" w:cs="宋体"/>
          <w:sz w:val="24"/>
        </w:rPr>
      </w:pPr>
      <w:r>
        <w:rPr>
          <w:rFonts w:hint="eastAsia" w:ascii="宋体" w:hAnsi="宋体" w:cs="宋体"/>
        </w:rPr>
        <w:t>边坡类型统计：包括以下8种类型。为静态统计，与监测预警情况无关。点击某一边坡类型，进入该类型所有边坡列表，点击某一边坡，</w:t>
      </w:r>
      <w:r>
        <w:rPr>
          <w:rFonts w:hint="eastAsia" w:ascii="宋体" w:hAnsi="宋体"/>
        </w:rPr>
        <w:t>进入边坡信息界面。</w:t>
      </w:r>
    </w:p>
    <w:p>
      <w:pPr>
        <w:spacing w:before="120" w:line="360" w:lineRule="auto"/>
        <w:ind w:left="420" w:leftChars="200"/>
        <w:jc w:val="left"/>
        <w:rPr>
          <w:rFonts w:ascii="宋体" w:hAnsi="宋体" w:cs="宋体"/>
        </w:rPr>
      </w:pPr>
    </w:p>
    <w:p>
      <w:pPr>
        <w:spacing w:before="120" w:line="360" w:lineRule="auto"/>
        <w:jc w:val="center"/>
      </w:pPr>
      <w:r>
        <w:drawing>
          <wp:inline distT="0" distB="0" distL="0" distR="0">
            <wp:extent cx="1028700" cy="1066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29" cstate="print">
                      <a:extLst>
                        <a:ext uri="{28A0092B-C50C-407E-A947-70E740481C1C}">
                          <a14:useLocalDpi xmlns:a14="http://schemas.microsoft.com/office/drawing/2010/main" val="0"/>
                        </a:ext>
                      </a:extLst>
                    </a:blip>
                    <a:srcRect t="9677"/>
                    <a:stretch>
                      <a:fillRect/>
                    </a:stretch>
                  </pic:blipFill>
                  <pic:spPr>
                    <a:xfrm>
                      <a:off x="0" y="0"/>
                      <a:ext cx="1028700" cy="1066800"/>
                    </a:xfrm>
                    <a:prstGeom prst="rect">
                      <a:avLst/>
                    </a:prstGeom>
                    <a:noFill/>
                    <a:ln>
                      <a:noFill/>
                    </a:ln>
                  </pic:spPr>
                </pic:pic>
              </a:graphicData>
            </a:graphic>
          </wp:inline>
        </w:drawing>
      </w:r>
      <w:r>
        <w:drawing>
          <wp:inline distT="0" distB="0" distL="0" distR="0">
            <wp:extent cx="1363980" cy="2148840"/>
            <wp:effectExtent l="0" t="0" r="762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363980" cy="2148840"/>
                    </a:xfrm>
                    <a:prstGeom prst="rect">
                      <a:avLst/>
                    </a:prstGeom>
                    <a:noFill/>
                    <a:ln>
                      <a:noFill/>
                    </a:ln>
                  </pic:spPr>
                </pic:pic>
              </a:graphicData>
            </a:graphic>
          </wp:inline>
        </w:drawing>
      </w:r>
    </w:p>
    <w:p>
      <w:pPr>
        <w:spacing w:before="120" w:line="360" w:lineRule="auto"/>
        <w:jc w:val="center"/>
      </w:pPr>
      <w:r>
        <w:rPr>
          <w:rFonts w:hint="eastAsia" w:ascii="宋体" w:hAnsi="宋体" w:cs="宋体"/>
          <w:szCs w:val="21"/>
        </w:rPr>
        <w:t xml:space="preserve">                    边坡类型统计</w:t>
      </w:r>
      <w:r>
        <w:rPr>
          <w:rFonts w:hint="eastAsia"/>
          <w:szCs w:val="21"/>
        </w:rPr>
        <w:t>，供参考</w:t>
      </w:r>
    </w:p>
    <w:p>
      <w:pPr>
        <w:numPr>
          <w:ilvl w:val="0"/>
          <w:numId w:val="9"/>
        </w:numPr>
        <w:spacing w:before="156" w:beforeLines="50" w:line="360" w:lineRule="auto"/>
        <w:ind w:firstLine="420" w:firstLineChars="200"/>
        <w:jc w:val="left"/>
      </w:pPr>
      <w:r>
        <w:rPr>
          <w:rFonts w:hint="eastAsia" w:ascii="宋体" w:hAnsi="宋体" w:cs="宋体"/>
        </w:rPr>
        <w:t>边坡稳定性等级统计：</w:t>
      </w:r>
      <w:r>
        <w:rPr>
          <w:rFonts w:hint="eastAsia"/>
        </w:rPr>
        <w:t>包括稳定、基本稳定、欠稳定、不稳定四类。</w:t>
      </w:r>
    </w:p>
    <w:p>
      <w:pPr>
        <w:spacing w:before="120" w:line="360" w:lineRule="auto"/>
        <w:jc w:val="left"/>
        <w:rPr>
          <w:rFonts w:ascii="宋体" w:hAnsi="宋体" w:cs="宋体"/>
        </w:rPr>
      </w:pPr>
      <w:r>
        <w:rPr>
          <w:rFonts w:hint="eastAsia" w:ascii="宋体" w:hAnsi="宋体"/>
          <w:color w:val="332B09"/>
          <w:lang w:val="zh-CN"/>
        </w:rPr>
        <w:t>以饼图形式展示当天或最新稳定性等级，</w:t>
      </w:r>
      <w:r>
        <w:rPr>
          <w:rFonts w:hint="eastAsia" w:ascii="宋体" w:hAnsi="宋体" w:cs="宋体"/>
        </w:rPr>
        <w:t>为动态统计，与监测预警情况有关（在线监测预警模块会介绍相关关系）。点击某一边坡类型，进入该类型所有边坡列表，点击某一边坡，</w:t>
      </w:r>
      <w:r>
        <w:rPr>
          <w:rFonts w:hint="eastAsia" w:ascii="宋体" w:hAnsi="宋体"/>
        </w:rPr>
        <w:t>进入边坡信息界面。</w:t>
      </w:r>
    </w:p>
    <w:p>
      <w:pPr>
        <w:autoSpaceDE w:val="0"/>
        <w:autoSpaceDN w:val="0"/>
        <w:spacing w:before="120" w:line="360" w:lineRule="auto"/>
        <w:ind w:firstLine="480"/>
        <w:rPr>
          <w:rFonts w:ascii="宋体" w:hAnsi="宋体" w:cs="宋体"/>
        </w:rPr>
      </w:pPr>
      <w:r>
        <w:rPr>
          <w:rFonts w:hint="eastAsia" w:ascii="宋体" w:hAnsi="宋体"/>
          <w:color w:val="332B09"/>
          <w:lang w:val="zh-CN"/>
        </w:rPr>
        <w:t>在报表模块有最新及历史结果，可进行查询或生成。</w:t>
      </w:r>
    </w:p>
    <w:p>
      <w:pPr>
        <w:spacing w:before="120" w:line="360" w:lineRule="auto"/>
        <w:ind w:firstLine="480"/>
        <w:jc w:val="left"/>
        <w:rPr>
          <w:rFonts w:ascii="宋体" w:hAnsi="宋体" w:cs="宋体"/>
        </w:rPr>
      </w:pPr>
      <w:r>
        <w:rPr>
          <w:rFonts w:hint="eastAsia" w:ascii="宋体" w:hAnsi="宋体" w:cs="宋体"/>
        </w:rPr>
        <w:t>（4）边坡病害类型统计：</w:t>
      </w:r>
    </w:p>
    <w:p>
      <w:pPr>
        <w:spacing w:before="120" w:line="360" w:lineRule="auto"/>
        <w:ind w:firstLine="480"/>
        <w:jc w:val="left"/>
        <w:rPr>
          <w:rFonts w:ascii="宋体" w:hAnsi="宋体"/>
        </w:rPr>
      </w:pPr>
      <w:r>
        <w:rPr>
          <w:rFonts w:hint="eastAsia"/>
        </w:rPr>
        <w:t>病害类型通过选择确定，包括滑坡（边坡整体滑动）、边坡局部变形、坡面溜坍、危岩落石、无病害五类。</w:t>
      </w:r>
      <w:r>
        <w:rPr>
          <w:rFonts w:hint="eastAsia" w:ascii="宋体" w:hAnsi="宋体"/>
          <w:color w:val="332B09"/>
          <w:lang w:val="zh-CN"/>
        </w:rPr>
        <w:t>以饼图形式展示当天或最新病害类型，</w:t>
      </w:r>
      <w:r>
        <w:rPr>
          <w:rFonts w:hint="eastAsia" w:ascii="宋体" w:hAnsi="宋体" w:cs="宋体"/>
        </w:rPr>
        <w:t>为动态统计，与监测预警情况有关（在线监测预警模块会介绍相关关系）。点击某一边坡病害类型，进入该病害类型所有边坡列表，点击某一边坡，</w:t>
      </w:r>
      <w:r>
        <w:rPr>
          <w:rFonts w:hint="eastAsia" w:ascii="宋体" w:hAnsi="宋体"/>
        </w:rPr>
        <w:t>进入边坡信息界面。</w:t>
      </w:r>
    </w:p>
    <w:p>
      <w:pPr>
        <w:pStyle w:val="4"/>
        <w:numPr>
          <w:ilvl w:val="2"/>
          <w:numId w:val="0"/>
        </w:numPr>
        <w:tabs>
          <w:tab w:val="left" w:pos="851"/>
        </w:tabs>
        <w:rPr>
          <w:rFonts w:ascii="宋体" w:hAnsi="宋体"/>
        </w:rPr>
      </w:pPr>
      <w:bookmarkStart w:id="37" w:name="_Toc473745995"/>
      <w:r>
        <w:rPr>
          <w:rFonts w:hint="eastAsia" w:ascii="宋体" w:hAnsi="宋体"/>
        </w:rPr>
        <w:t>4.1.2</w:t>
      </w:r>
      <w:bookmarkStart w:id="38" w:name="_Toc19089"/>
      <w:r>
        <w:rPr>
          <w:rFonts w:hint="eastAsia"/>
        </w:rPr>
        <w:t>边坡信息</w:t>
      </w:r>
      <w:bookmarkEnd w:id="37"/>
      <w:bookmarkEnd w:id="38"/>
    </w:p>
    <w:p>
      <w:pPr>
        <w:spacing w:before="120" w:line="360" w:lineRule="auto"/>
        <w:ind w:firstLine="480"/>
        <w:jc w:val="left"/>
        <w:rPr>
          <w:rFonts w:ascii="宋体" w:hAnsi="宋体"/>
        </w:rPr>
      </w:pPr>
      <w:r>
        <w:rPr>
          <w:rFonts w:hint="eastAsia" w:ascii="宋体" w:hAnsi="宋体"/>
        </w:rPr>
        <w:t>通过点击道路信息里的边坡列表中某边坡，进入目标边坡信息界面。主界面是边坡地图，边坡地图中可显示监测点位置（深部位移监测孔、地表变形监测点及其它监测手段），通过界面中某个位置处的按钮（需讨论确定），可弹出监测平面布置图、断面图、立面图、现场照片四种类型图片，每类图不止一张，可左右选择。（滚动选择），</w:t>
      </w:r>
    </w:p>
    <w:p>
      <w:pPr>
        <w:spacing w:before="120"/>
        <w:ind w:firstLine="480"/>
        <w:rPr>
          <w:rFonts w:ascii="宋体" w:hAnsi="宋体"/>
        </w:rPr>
      </w:pPr>
    </w:p>
    <w:p>
      <w:pPr>
        <w:spacing w:before="120"/>
      </w:pPr>
      <w:r>
        <w:drawing>
          <wp:inline distT="0" distB="0" distL="0" distR="0">
            <wp:extent cx="3009900" cy="1440180"/>
            <wp:effectExtent l="0" t="0" r="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009900" cy="1440180"/>
                    </a:xfrm>
                    <a:prstGeom prst="rect">
                      <a:avLst/>
                    </a:prstGeom>
                    <a:noFill/>
                    <a:ln>
                      <a:noFill/>
                    </a:ln>
                  </pic:spPr>
                </pic:pic>
              </a:graphicData>
            </a:graphic>
          </wp:inline>
        </w:drawing>
      </w:r>
      <w:r>
        <w:drawing>
          <wp:inline distT="0" distB="0" distL="0" distR="0">
            <wp:extent cx="1981200" cy="1440180"/>
            <wp:effectExtent l="0" t="0" r="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981200" cy="1440180"/>
                    </a:xfrm>
                    <a:prstGeom prst="rect">
                      <a:avLst/>
                    </a:prstGeom>
                    <a:noFill/>
                    <a:ln>
                      <a:noFill/>
                    </a:ln>
                  </pic:spPr>
                </pic:pic>
              </a:graphicData>
            </a:graphic>
          </wp:inline>
        </w:drawing>
      </w:r>
    </w:p>
    <w:p>
      <w:pPr>
        <w:spacing w:before="120"/>
        <w:jc w:val="center"/>
        <w:rPr>
          <w:rFonts w:ascii="Segoe UI" w:hAnsi="Segoe UI" w:eastAsia="Segoe UI"/>
          <w:color w:val="252217"/>
          <w:szCs w:val="21"/>
          <w:lang w:val="zh-CN"/>
        </w:rPr>
      </w:pPr>
      <w:r>
        <w:rPr>
          <w:rFonts w:hint="eastAsia"/>
          <w:szCs w:val="21"/>
        </w:rPr>
        <w:t>监测平面图</w:t>
      </w:r>
    </w:p>
    <w:p>
      <w:pPr>
        <w:spacing w:before="120"/>
        <w:rPr>
          <w:sz w:val="24"/>
        </w:rPr>
      </w:pPr>
      <w:r>
        <w:drawing>
          <wp:inline distT="0" distB="0" distL="0" distR="0">
            <wp:extent cx="2987040" cy="1440180"/>
            <wp:effectExtent l="0" t="0" r="381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987040" cy="1440180"/>
                    </a:xfrm>
                    <a:prstGeom prst="rect">
                      <a:avLst/>
                    </a:prstGeom>
                    <a:noFill/>
                    <a:ln>
                      <a:noFill/>
                    </a:ln>
                  </pic:spPr>
                </pic:pic>
              </a:graphicData>
            </a:graphic>
          </wp:inline>
        </w:drawing>
      </w:r>
      <w:r>
        <w:drawing>
          <wp:inline distT="0" distB="0" distL="0" distR="0">
            <wp:extent cx="1981200" cy="1440180"/>
            <wp:effectExtent l="0" t="0" r="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981200" cy="1440180"/>
                    </a:xfrm>
                    <a:prstGeom prst="rect">
                      <a:avLst/>
                    </a:prstGeom>
                    <a:noFill/>
                    <a:ln>
                      <a:noFill/>
                    </a:ln>
                  </pic:spPr>
                </pic:pic>
              </a:graphicData>
            </a:graphic>
          </wp:inline>
        </w:drawing>
      </w:r>
    </w:p>
    <w:p>
      <w:pPr>
        <w:autoSpaceDE w:val="0"/>
        <w:autoSpaceDN w:val="0"/>
        <w:spacing w:before="120"/>
        <w:rPr>
          <w:rFonts w:ascii="Segoe UI" w:hAnsi="Segoe UI" w:eastAsia="Segoe UI"/>
          <w:color w:val="252217"/>
          <w:szCs w:val="21"/>
          <w:lang w:val="zh-CN"/>
        </w:rPr>
      </w:pPr>
      <w:r>
        <w:rPr>
          <w:rFonts w:hint="eastAsia" w:ascii="宋体" w:hAnsi="宋体"/>
          <w:color w:val="252217"/>
          <w:szCs w:val="21"/>
          <w:lang w:val="zh-CN"/>
        </w:rPr>
        <w:t>断面图立面图</w:t>
      </w:r>
    </w:p>
    <w:p>
      <w:pPr>
        <w:autoSpaceDE w:val="0"/>
        <w:autoSpaceDN w:val="0"/>
        <w:spacing w:before="120"/>
        <w:jc w:val="center"/>
        <w:rPr>
          <w:rFonts w:ascii="宋体" w:hAnsi="宋体"/>
          <w:color w:val="252217"/>
          <w:szCs w:val="21"/>
          <w:lang w:val="zh-CN"/>
        </w:rPr>
      </w:pPr>
    </w:p>
    <w:p>
      <w:pPr>
        <w:spacing w:before="120"/>
        <w:ind w:firstLine="480"/>
        <w:jc w:val="left"/>
        <w:rPr>
          <w:sz w:val="24"/>
        </w:rPr>
      </w:pPr>
      <w:r>
        <w:rPr>
          <w:rFonts w:hint="eastAsia"/>
        </w:rPr>
        <w:t>点击边坡列表中某边坡，进入边坡信息界面。边坡信息</w:t>
      </w:r>
      <w:r>
        <w:rPr>
          <w:rFonts w:hint="eastAsia" w:ascii="宋体" w:hAnsi="宋体"/>
        </w:rPr>
        <w:t>包括以下内容</w:t>
      </w:r>
    </w:p>
    <w:p>
      <w:pPr>
        <w:numPr>
          <w:ilvl w:val="0"/>
          <w:numId w:val="10"/>
        </w:numPr>
        <w:spacing w:before="156" w:beforeLines="50" w:line="360" w:lineRule="auto"/>
        <w:ind w:firstLine="420" w:firstLineChars="200"/>
        <w:jc w:val="left"/>
      </w:pPr>
      <w:r>
        <w:rPr>
          <w:rFonts w:hint="eastAsia"/>
        </w:rPr>
        <w:t>边坡编号：如“</w:t>
      </w:r>
      <w:r>
        <w:t>L01</w:t>
      </w:r>
      <w:r>
        <w:rPr>
          <w:rFonts w:hint="eastAsia"/>
        </w:rPr>
        <w:t>”，“</w:t>
      </w:r>
      <w:r>
        <w:t>R13”</w:t>
      </w:r>
      <w:r>
        <w:rPr>
          <w:rFonts w:hint="eastAsia"/>
        </w:rPr>
        <w:t>，人工输入</w:t>
      </w:r>
    </w:p>
    <w:p>
      <w:pPr>
        <w:numPr>
          <w:ilvl w:val="0"/>
          <w:numId w:val="10"/>
        </w:numPr>
        <w:spacing w:before="156" w:beforeLines="50" w:line="360" w:lineRule="auto"/>
        <w:ind w:firstLine="420" w:firstLineChars="200"/>
        <w:jc w:val="left"/>
      </w:pPr>
      <w:r>
        <w:rPr>
          <w:rFonts w:hint="eastAsia"/>
        </w:rPr>
        <w:t>边坡名称：如“华安土楼边坡”，人工输入</w:t>
      </w:r>
    </w:p>
    <w:p>
      <w:pPr>
        <w:numPr>
          <w:ilvl w:val="0"/>
          <w:numId w:val="10"/>
        </w:numPr>
        <w:spacing w:before="156" w:beforeLines="50" w:line="360" w:lineRule="auto"/>
        <w:ind w:firstLine="420" w:firstLineChars="200"/>
        <w:jc w:val="left"/>
      </w:pPr>
      <w:r>
        <w:rPr>
          <w:rFonts w:hint="eastAsia"/>
        </w:rPr>
        <w:t>起讫桩号：</w:t>
      </w:r>
      <w:r>
        <w:rPr>
          <w:rFonts w:hint="eastAsia" w:ascii="宋体" w:hAnsi="宋体"/>
        </w:rPr>
        <w:t xml:space="preserve">如“K265+000～K265+300” </w:t>
      </w:r>
      <w:r>
        <w:rPr>
          <w:rFonts w:hint="eastAsia"/>
        </w:rPr>
        <w:t>，人工输入</w:t>
      </w:r>
    </w:p>
    <w:p>
      <w:pPr>
        <w:numPr>
          <w:ilvl w:val="0"/>
          <w:numId w:val="10"/>
        </w:numPr>
        <w:spacing w:before="156" w:beforeLines="50" w:line="360" w:lineRule="auto"/>
        <w:ind w:firstLine="420" w:firstLineChars="200"/>
        <w:jc w:val="left"/>
      </w:pPr>
      <w:r>
        <w:rPr>
          <w:rFonts w:hint="eastAsia"/>
        </w:rPr>
        <w:t>曾用桩号：</w:t>
      </w:r>
      <w:r>
        <w:rPr>
          <w:rFonts w:hint="eastAsia" w:ascii="宋体" w:hAnsi="宋体"/>
        </w:rPr>
        <w:t xml:space="preserve">如“K24+200～K24+500” </w:t>
      </w:r>
      <w:r>
        <w:rPr>
          <w:rFonts w:hint="eastAsia"/>
        </w:rPr>
        <w:t>，人工输入</w:t>
      </w:r>
    </w:p>
    <w:p>
      <w:pPr>
        <w:numPr>
          <w:ilvl w:val="0"/>
          <w:numId w:val="10"/>
        </w:numPr>
        <w:spacing w:before="156" w:beforeLines="50" w:line="360" w:lineRule="auto"/>
        <w:ind w:firstLine="420" w:firstLineChars="200"/>
        <w:jc w:val="left"/>
      </w:pPr>
      <w:r>
        <w:rPr>
          <w:rFonts w:hint="eastAsia"/>
        </w:rPr>
        <w:t>坡长（</w:t>
      </w:r>
      <w:r>
        <w:t>m</w:t>
      </w:r>
      <w:r>
        <w:rPr>
          <w:rFonts w:hint="eastAsia"/>
        </w:rPr>
        <w:t>）：</w:t>
      </w:r>
      <w:r>
        <w:rPr>
          <w:rFonts w:hint="eastAsia" w:ascii="宋体" w:hAnsi="宋体"/>
        </w:rPr>
        <w:t>如“300m”</w:t>
      </w:r>
      <w:r>
        <w:rPr>
          <w:rFonts w:hint="eastAsia"/>
        </w:rPr>
        <w:t>，人工输入</w:t>
      </w:r>
    </w:p>
    <w:p>
      <w:pPr>
        <w:numPr>
          <w:ilvl w:val="0"/>
          <w:numId w:val="10"/>
        </w:numPr>
        <w:spacing w:before="156" w:beforeLines="50" w:line="360" w:lineRule="auto"/>
        <w:ind w:firstLine="420" w:firstLineChars="200"/>
        <w:jc w:val="left"/>
      </w:pPr>
      <w:r>
        <w:rPr>
          <w:rFonts w:hint="eastAsia"/>
        </w:rPr>
        <w:t>最大坡高（</w:t>
      </w:r>
      <w:r>
        <w:t>m</w:t>
      </w:r>
      <w:r>
        <w:rPr>
          <w:rFonts w:hint="eastAsia"/>
        </w:rPr>
        <w:t>）：</w:t>
      </w:r>
      <w:r>
        <w:rPr>
          <w:rFonts w:hint="eastAsia" w:ascii="宋体" w:hAnsi="宋体"/>
        </w:rPr>
        <w:t>如“67m”</w:t>
      </w:r>
      <w:r>
        <w:rPr>
          <w:rFonts w:hint="eastAsia"/>
        </w:rPr>
        <w:t>，人工输入</w:t>
      </w:r>
    </w:p>
    <w:p>
      <w:pPr>
        <w:numPr>
          <w:ilvl w:val="0"/>
          <w:numId w:val="10"/>
        </w:numPr>
        <w:spacing w:before="156" w:beforeLines="50" w:line="360" w:lineRule="auto"/>
        <w:ind w:firstLine="420" w:firstLineChars="200"/>
        <w:jc w:val="left"/>
      </w:pPr>
      <w:r>
        <w:rPr>
          <w:rFonts w:hint="eastAsia"/>
        </w:rPr>
        <w:t>边坡类型：</w:t>
      </w:r>
      <w:r>
        <w:rPr>
          <w:rFonts w:hint="eastAsia" w:ascii="宋体" w:hAnsi="宋体"/>
        </w:rPr>
        <w:t>通过列表选择。</w:t>
      </w:r>
      <w:r>
        <w:drawing>
          <wp:inline distT="0" distB="0" distL="0" distR="0">
            <wp:extent cx="1028700" cy="10668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29" cstate="print">
                      <a:extLst>
                        <a:ext uri="{28A0092B-C50C-407E-A947-70E740481C1C}">
                          <a14:useLocalDpi xmlns:a14="http://schemas.microsoft.com/office/drawing/2010/main" val="0"/>
                        </a:ext>
                      </a:extLst>
                    </a:blip>
                    <a:srcRect t="9677"/>
                    <a:stretch>
                      <a:fillRect/>
                    </a:stretch>
                  </pic:blipFill>
                  <pic:spPr>
                    <a:xfrm>
                      <a:off x="0" y="0"/>
                      <a:ext cx="1028700" cy="1066800"/>
                    </a:xfrm>
                    <a:prstGeom prst="rect">
                      <a:avLst/>
                    </a:prstGeom>
                    <a:noFill/>
                    <a:ln>
                      <a:noFill/>
                    </a:ln>
                  </pic:spPr>
                </pic:pic>
              </a:graphicData>
            </a:graphic>
          </wp:inline>
        </w:drawing>
      </w:r>
    </w:p>
    <w:p>
      <w:pPr>
        <w:numPr>
          <w:ilvl w:val="0"/>
          <w:numId w:val="10"/>
        </w:numPr>
        <w:spacing w:before="156" w:beforeLines="50" w:line="360" w:lineRule="auto"/>
        <w:ind w:firstLine="420" w:firstLineChars="200"/>
        <w:jc w:val="left"/>
      </w:pPr>
      <w:r>
        <w:rPr>
          <w:rFonts w:hint="eastAsia" w:ascii="宋体" w:hAnsi="宋体"/>
        </w:rPr>
        <w:t>边坡预警类型：</w:t>
      </w:r>
      <w:r>
        <w:rPr>
          <w:rFonts w:hint="eastAsia" w:ascii="宋体" w:hAnsi="宋体" w:cs="宋体"/>
          <w:bCs/>
          <w:color w:val="000000"/>
        </w:rPr>
        <w:t>危岩或非危岩（见4.5.2.1章节）。</w:t>
      </w:r>
    </w:p>
    <w:p>
      <w:pPr>
        <w:numPr>
          <w:ilvl w:val="0"/>
          <w:numId w:val="10"/>
        </w:numPr>
        <w:spacing w:before="156" w:beforeLines="50" w:line="360" w:lineRule="auto"/>
        <w:ind w:firstLine="420" w:firstLineChars="200"/>
        <w:jc w:val="left"/>
      </w:pPr>
      <w:r>
        <w:rPr>
          <w:rFonts w:hint="eastAsia"/>
        </w:rPr>
        <w:t>稳定性等级：</w:t>
      </w:r>
      <w:r>
        <w:rPr>
          <w:rFonts w:hint="eastAsia" w:ascii="宋体" w:hAnsi="宋体"/>
        </w:rPr>
        <w:t>通过列表选择，</w:t>
      </w:r>
      <w:r>
        <w:rPr>
          <w:rFonts w:hint="eastAsia"/>
        </w:rPr>
        <w:t>包括稳定、基本稳定、欠稳定、不稳定四类。</w:t>
      </w:r>
      <w:r>
        <w:rPr>
          <w:rFonts w:hint="eastAsia" w:ascii="宋体" w:hAnsi="宋体" w:cs="宋体"/>
        </w:rPr>
        <w:t>与监测预警情况有关。</w:t>
      </w:r>
    </w:p>
    <w:p>
      <w:pPr>
        <w:numPr>
          <w:ilvl w:val="0"/>
          <w:numId w:val="10"/>
        </w:numPr>
        <w:spacing w:before="156" w:beforeLines="50" w:line="360" w:lineRule="auto"/>
        <w:ind w:firstLine="420" w:firstLineChars="200"/>
        <w:jc w:val="left"/>
      </w:pPr>
      <w:r>
        <w:rPr>
          <w:rFonts w:hint="eastAsia"/>
        </w:rPr>
        <w:t>病害类型：</w:t>
      </w:r>
      <w:r>
        <w:rPr>
          <w:rFonts w:hint="eastAsia" w:ascii="宋体" w:hAnsi="宋体"/>
        </w:rPr>
        <w:t>通过列表选择，</w:t>
      </w:r>
      <w:r>
        <w:rPr>
          <w:rFonts w:hint="eastAsia"/>
        </w:rPr>
        <w:t>包括滑坡（边坡整体滑动）、边坡局部变形、坡面溜坍、危岩落石、无病害五类。</w:t>
      </w:r>
      <w:r>
        <w:rPr>
          <w:rFonts w:hint="eastAsia" w:ascii="宋体" w:hAnsi="宋体" w:cs="宋体"/>
        </w:rPr>
        <w:t>与监测预警情况有关。</w:t>
      </w:r>
    </w:p>
    <w:p>
      <w:pPr>
        <w:numPr>
          <w:ilvl w:val="0"/>
          <w:numId w:val="10"/>
        </w:numPr>
        <w:spacing w:before="156" w:beforeLines="50" w:line="360" w:lineRule="auto"/>
        <w:ind w:firstLine="420" w:firstLineChars="200"/>
        <w:jc w:val="left"/>
      </w:pPr>
      <w:r>
        <w:rPr>
          <w:rFonts w:hint="eastAsia"/>
        </w:rPr>
        <w:t>监测手段：包括深部位移监测、地表变形监测、其它监测手段（人工输入）</w:t>
      </w:r>
    </w:p>
    <w:p>
      <w:pPr>
        <w:spacing w:before="120"/>
        <w:jc w:val="center"/>
      </w:pPr>
      <w:r>
        <w:drawing>
          <wp:inline distT="0" distB="0" distL="0" distR="0">
            <wp:extent cx="2918460" cy="107442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918460" cy="1074420"/>
                    </a:xfrm>
                    <a:prstGeom prst="rect">
                      <a:avLst/>
                    </a:prstGeom>
                    <a:noFill/>
                    <a:ln>
                      <a:noFill/>
                    </a:ln>
                  </pic:spPr>
                </pic:pic>
              </a:graphicData>
            </a:graphic>
          </wp:inline>
        </w:drawing>
      </w:r>
    </w:p>
    <w:p>
      <w:pPr>
        <w:numPr>
          <w:ilvl w:val="0"/>
          <w:numId w:val="10"/>
        </w:numPr>
        <w:spacing w:before="156" w:beforeLines="50" w:line="360" w:lineRule="auto"/>
        <w:ind w:firstLine="420" w:firstLineChars="200"/>
        <w:jc w:val="left"/>
      </w:pPr>
      <w:r>
        <w:rPr>
          <w:rFonts w:hint="eastAsia"/>
        </w:rPr>
        <w:t>坡级、坡率与防护：包括坡级、坡率、坡高、防护加固四列。人工输入，可增删改行信息。</w:t>
      </w:r>
    </w:p>
    <w:p>
      <w:pPr>
        <w:spacing w:before="120"/>
        <w:jc w:val="left"/>
      </w:pPr>
      <w:r>
        <w:drawing>
          <wp:inline distT="0" distB="0" distL="0" distR="0">
            <wp:extent cx="5273040" cy="1348740"/>
            <wp:effectExtent l="0" t="0" r="381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3040" cy="1348740"/>
                    </a:xfrm>
                    <a:prstGeom prst="rect">
                      <a:avLst/>
                    </a:prstGeom>
                    <a:noFill/>
                    <a:ln>
                      <a:noFill/>
                    </a:ln>
                  </pic:spPr>
                </pic:pic>
              </a:graphicData>
            </a:graphic>
          </wp:inline>
        </w:drawing>
      </w:r>
    </w:p>
    <w:p>
      <w:pPr>
        <w:numPr>
          <w:ilvl w:val="0"/>
          <w:numId w:val="10"/>
        </w:numPr>
        <w:spacing w:before="156" w:beforeLines="50" w:line="360" w:lineRule="auto"/>
        <w:ind w:firstLine="420" w:firstLineChars="200"/>
        <w:jc w:val="left"/>
      </w:pPr>
      <w:r>
        <w:rPr>
          <w:rFonts w:hint="eastAsia"/>
        </w:rPr>
        <w:t>边坡概况：包括地形地貌、地层岩性、地质构造、水文地质、工程简介五类。人工输入。</w:t>
      </w:r>
    </w:p>
    <w:p>
      <w:pPr>
        <w:spacing w:before="120"/>
        <w:jc w:val="center"/>
      </w:pPr>
      <w:r>
        <w:drawing>
          <wp:inline distT="0" distB="0" distL="0" distR="0">
            <wp:extent cx="1554480" cy="1074420"/>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554480" cy="1074420"/>
                    </a:xfrm>
                    <a:prstGeom prst="rect">
                      <a:avLst/>
                    </a:prstGeom>
                    <a:noFill/>
                    <a:ln>
                      <a:noFill/>
                    </a:ln>
                  </pic:spPr>
                </pic:pic>
              </a:graphicData>
            </a:graphic>
          </wp:inline>
        </w:drawing>
      </w:r>
    </w:p>
    <w:p>
      <w:pPr>
        <w:numPr>
          <w:ilvl w:val="0"/>
          <w:numId w:val="10"/>
        </w:numPr>
        <w:spacing w:before="156" w:beforeLines="50" w:line="360" w:lineRule="auto"/>
        <w:ind w:firstLine="420" w:firstLineChars="200"/>
        <w:jc w:val="left"/>
      </w:pPr>
      <w:r>
        <w:rPr>
          <w:rFonts w:hint="eastAsia"/>
        </w:rPr>
        <w:t>相关单位：包括管理单位、设计单位、施工单位、监理单位、监测单位养护单位。人工输入。</w:t>
      </w:r>
    </w:p>
    <w:p>
      <w:pPr>
        <w:spacing w:before="120"/>
        <w:jc w:val="center"/>
      </w:pPr>
      <w:r>
        <w:drawing>
          <wp:inline distT="0" distB="0" distL="0" distR="0">
            <wp:extent cx="1569720" cy="12573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569720" cy="1257300"/>
                    </a:xfrm>
                    <a:prstGeom prst="rect">
                      <a:avLst/>
                    </a:prstGeom>
                    <a:noFill/>
                    <a:ln>
                      <a:noFill/>
                    </a:ln>
                  </pic:spPr>
                </pic:pic>
              </a:graphicData>
            </a:graphic>
          </wp:inline>
        </w:drawing>
      </w:r>
    </w:p>
    <w:p>
      <w:pPr>
        <w:numPr>
          <w:ilvl w:val="0"/>
          <w:numId w:val="10"/>
        </w:numPr>
        <w:spacing w:before="156" w:beforeLines="50" w:line="360" w:lineRule="auto"/>
        <w:ind w:firstLine="420" w:firstLineChars="200"/>
        <w:jc w:val="left"/>
      </w:pPr>
      <w:r>
        <w:rPr>
          <w:rFonts w:hint="eastAsia"/>
        </w:rPr>
        <w:t>基站信息</w:t>
      </w:r>
    </w:p>
    <w:p>
      <w:pPr>
        <w:autoSpaceDE w:val="0"/>
        <w:autoSpaceDN w:val="0"/>
        <w:spacing w:before="120"/>
        <w:ind w:firstLine="480"/>
        <w:rPr>
          <w:lang w:val="zh-CN"/>
        </w:rPr>
      </w:pPr>
      <w:r>
        <w:rPr>
          <w:rFonts w:hint="eastAsia"/>
          <w:lang w:val="zh-CN"/>
        </w:rPr>
        <w:t>点击出现基站列表。</w:t>
      </w:r>
    </w:p>
    <w:p>
      <w:pPr>
        <w:autoSpaceDE w:val="0"/>
        <w:autoSpaceDN w:val="0"/>
        <w:spacing w:before="120"/>
        <w:ind w:firstLine="480"/>
        <w:rPr>
          <w:lang w:val="zh-CN"/>
        </w:rPr>
      </w:pPr>
      <w:r>
        <w:rPr>
          <w:rFonts w:hint="eastAsia"/>
          <w:lang w:val="zh-CN"/>
        </w:rPr>
        <w:t>一个边坡存在一个或多个基站。点击基站列表某一基站，进入隶属于该基站的中继器列表和地表变形传感器列表。</w:t>
      </w:r>
    </w:p>
    <w:p>
      <w:pPr>
        <w:autoSpaceDE w:val="0"/>
        <w:autoSpaceDN w:val="0"/>
        <w:spacing w:before="120"/>
        <w:ind w:firstLine="480"/>
        <w:rPr>
          <w:lang w:val="zh-CN"/>
        </w:rPr>
      </w:pPr>
      <w:r>
        <w:rPr>
          <w:rFonts w:hint="eastAsia" w:ascii="宋体" w:hAnsi="宋体"/>
          <w:color w:val="332B09"/>
          <w:lang w:val="zh-CN"/>
        </w:rPr>
        <w:t>一个深孔存在一个或多个中继器，点击某中继器，进入深部位移传感器信息列表</w:t>
      </w:r>
      <w:r>
        <w:rPr>
          <w:rFonts w:hint="eastAsia"/>
          <w:lang w:val="zh-CN"/>
        </w:rPr>
        <w:t>。</w:t>
      </w:r>
    </w:p>
    <w:p>
      <w:pPr>
        <w:autoSpaceDE w:val="0"/>
        <w:autoSpaceDN w:val="0"/>
        <w:spacing w:before="120"/>
        <w:ind w:firstLine="480"/>
      </w:pPr>
    </w:p>
    <w:p>
      <w:pPr>
        <w:spacing w:before="120"/>
        <w:jc w:val="center"/>
      </w:pPr>
      <w:r>
        <w:pict>
          <v:group id="组合 95" o:spid="_x0000_s1027" o:spt="203" style="position:absolute;left:0pt;margin-left:102.6pt;margin-top:-2.1pt;height:138.1pt;width:236.3pt;z-index:251653120;mso-width-relative:page;mso-height-relative:page;" coordsize="4726,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">
            <o:lock v:ext="edit"/>
            <v:group id="Group 18" o:spid="_x0000_s1028" o:spt="203" style="position:absolute;left:0;top:0;height:2763;width:4727;" coordsize="4727,2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o:lock v:ext="edit"/>
              <v:shape id="文本框 1091" o:spid="_x0000_s1029" o:spt="202" type="#_x0000_t202" style="position:absolute;left:1849;top:0;height:672;width:1598;"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0X+MQA&#10;AADbAAAADwAAAGRycy9kb3ducmV2LnhtbESPT2sCMRTE7wW/Q3iCl1KzVfHP1igiVPRmbdHrY/Pc&#10;Xbp52Sbpun57Iwgeh5n5DTNftqYSDTlfWlbw3k9AEGdWl5wr+Pn+fJuC8AFZY2WZFFzJw3LReZlj&#10;qu2Fv6g5hFxECPsUFRQh1KmUPivIoO/bmjh6Z+sMhihdLrXDS4SbSg6SZCwNlhwXCqxpXVD2e/g3&#10;CqajbXPyu+H+mI3P1Sy8TprNn1Oq121XHyACteEZfrS3WsFsAvcv8Q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NF/jEAAAA2wAAAA8AAAAAAAAAAAAAAAAAmAIAAGRycy9k&#10;b3ducmV2LnhtbFBLBQYAAAAABAAEAPUAAACJAwAAAAA=&#10;">
                <v:path/>
                <v:fill focussize="0,0"/>
                <v:stroke joinstyle="miter"/>
                <v:imagedata o:title=""/>
                <o:lock v:ext="edit"/>
                <v:textbox>
                  <w:txbxContent>
                    <w:p>
                      <w:pPr>
                        <w:spacing w:before="120"/>
                        <w:jc w:val="center"/>
                        <w:rPr>
                          <w:szCs w:val="21"/>
                        </w:rPr>
                      </w:pPr>
                      <w:r>
                        <w:rPr>
                          <w:rFonts w:hint="eastAsia"/>
                          <w:szCs w:val="21"/>
                        </w:rPr>
                        <w:t>基站信息</w:t>
                      </w:r>
                    </w:p>
                  </w:txbxContent>
                </v:textbox>
              </v:shape>
              <v:shape id="文本框 1093" o:spid="_x0000_s1030" o:spt="202" type="#_x0000_t202" style="position:absolute;left:721;top:1087;height:672;width:1598;"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KDisIA&#10;AADbAAAADwAAAGRycy9kb3ducmV2LnhtbERPz2vCMBS+C/4P4Qm7DJs6R2c7o4zBxN3UiV4fzbMt&#10;a15qktXuv18OA48f3+/lejCt6Mn5xrKCWZKCIC6tbrhScPz6mC5A+ICssbVMCn7Jw3o1Hi2x0PbG&#10;e+oPoRIxhH2BCuoQukJKX9Zk0Ce2I47cxTqDIUJXSe3wFsNNK5/SNJMGG44NNXb0XlP5ffgxChbP&#10;2/7sP+e7U5ld2jw8vvSbq1PqYTK8vYIINIS7+N+91QryODZ+iT9A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0oOKwgAAANsAAAAPAAAAAAAAAAAAAAAAAJgCAABkcnMvZG93&#10;bnJldi54bWxQSwUGAAAAAAQABAD1AAAAhwMAAAAA&#10;">
                <v:path/>
                <v:fill focussize="0,0"/>
                <v:stroke joinstyle="miter"/>
                <v:imagedata o:title=""/>
                <o:lock v:ext="edit"/>
                <v:textbox>
                  <w:txbxContent>
                    <w:p>
                      <w:pPr>
                        <w:spacing w:before="120"/>
                        <w:rPr>
                          <w:sz w:val="18"/>
                          <w:szCs w:val="18"/>
                        </w:rPr>
                      </w:pPr>
                      <w:r>
                        <w:rPr>
                          <w:rFonts w:hint="eastAsia"/>
                          <w:sz w:val="18"/>
                          <w:szCs w:val="18"/>
                        </w:rPr>
                        <w:t>中继器信息</w:t>
                      </w:r>
                    </w:p>
                  </w:txbxContent>
                </v:textbox>
              </v:shape>
              <v:shape id="文本框 1094" o:spid="_x0000_s1031" o:spt="202" type="#_x0000_t202" style="position:absolute;left:0;top:2091;height:672;width:2269;"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4mEcQA&#10;AADbAAAADwAAAGRycy9kb3ducmV2LnhtbESPQWvCQBSE7wX/w/IEL0U31WJN6ioiVPRmrej1kX0m&#10;odm36e42xn/vCoUeh5n5hpkvO1OLlpyvLCt4GSUgiHOrKy4UHL8+hjMQPiBrrC2Tght5WC56T3PM&#10;tL3yJ7WHUIgIYZ+hgjKEJpPS5yUZ9CPbEEfvYp3BEKUrpHZ4jXBTy3GSTKXBiuNCiQ2tS8q/D79G&#10;wex12579brI/5dNLnYbnt3bz45Qa9LvVO4hAXfgP/7W3WkGawuNL/A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eJhHEAAAA2wAAAA8AAAAAAAAAAAAAAAAAmAIAAGRycy9k&#10;b3ducmV2LnhtbFBLBQYAAAAABAAEAPUAAACJAwAAAAA=&#10;">
                <v:path/>
                <v:fill focussize="0,0"/>
                <v:stroke joinstyle="miter"/>
                <v:imagedata o:title=""/>
                <o:lock v:ext="edit"/>
                <v:textbox>
                  <w:txbxContent>
                    <w:p>
                      <w:pPr>
                        <w:spacing w:before="120"/>
                        <w:jc w:val="center"/>
                        <w:rPr>
                          <w:szCs w:val="21"/>
                        </w:rPr>
                      </w:pPr>
                      <w:r>
                        <w:rPr>
                          <w:rFonts w:hint="eastAsia"/>
                          <w:szCs w:val="21"/>
                        </w:rPr>
                        <w:t>深部位移传感器信息</w:t>
                      </w:r>
                    </w:p>
                  </w:txbxContent>
                </v:textbox>
              </v:shape>
              <v:shape id="文本框 1095" o:spid="_x0000_s1032" o:spt="202" type="#_x0000_t202" style="position:absolute;left:2725;top:1063;height:672;width:2003;"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8JsYA&#10;AADcAAAADwAAAGRycy9kb3ducmV2LnhtbESPT2/CMAzF75P2HSJP4jKNFIYY6whomsQEN/5M29Vq&#10;TFutcUoSSvn2+DBpN1vv+b2f58veNaqjEGvPBkbDDBRx4W3NpYGvw+ppBiomZIuNZzJwpQjLxf3d&#10;HHPrL7yjbp9KJSEcczRQpdTmWseiIodx6Fti0Y4+OEyyhlLbgBcJd40eZ9lUO6xZGips6aOi4nd/&#10;dgZmk3X3EzfP2+9iemxe0+NL93kKxgwe+vc3UIn69G/+u15bwc8EX56RCf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A8JsYAAADcAAAADwAAAAAAAAAAAAAAAACYAgAAZHJz&#10;L2Rvd25yZXYueG1sUEsFBgAAAAAEAAQA9QAAAIsDAAAAAA==&#10;">
                <v:path/>
                <v:fill focussize="0,0"/>
                <v:stroke joinstyle="miter"/>
                <v:imagedata o:title=""/>
                <o:lock v:ext="edit"/>
                <v:textbox>
                  <w:txbxContent>
                    <w:p>
                      <w:pPr>
                        <w:spacing w:before="120"/>
                        <w:jc w:val="center"/>
                        <w:rPr>
                          <w:sz w:val="18"/>
                          <w:szCs w:val="18"/>
                        </w:rPr>
                      </w:pPr>
                      <w:r>
                        <w:rPr>
                          <w:rFonts w:hint="eastAsia"/>
                          <w:sz w:val="18"/>
                          <w:szCs w:val="18"/>
                        </w:rPr>
                        <w:t>地表变形传感器信息</w:t>
                      </w:r>
                    </w:p>
                  </w:txbxContent>
                </v:textbox>
              </v:shape>
            </v:group>
            <v:group id="Group 23" o:spid="_x0000_s1033" o:spt="203" style="position:absolute;left:1451;top:677;height:1369;width:2349;" coordsize="2349,13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o:lock v:ext="edit"/>
              <v:line id="箭头 76" o:spid="_x0000_s1034" o:spt="20" style="position:absolute;left:174;top:0;flip:x;height:388;width:925;"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CsNcUAAADcAAAADwAAAGRycy9kb3ducmV2LnhtbESPQWvCQBCF7wX/wzKFXoLuqlBqdBVt&#10;KwjFg9aDxyE7JqHZ2ZCdavrv3UKhtxne+968Wax636grdbEObGE8MqCIi+BqLi2cPrfDF1BRkB02&#10;gcnCD0VYLQcPC8xduPGBrkcpVQrhmKOFSqTNtY5FRR7jKLTESbuEzqOktSu16/CWwn2jJ8Y8a481&#10;pwsVtvRaUfF1/PapxnbPb9NptvE6y2b0fpYPo8Xap8d+PQcl1Mu/+Y/eucSZCfw+kyb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CsNcUAAADcAAAADwAAAAAAAAAA&#10;AAAAAAChAgAAZHJzL2Rvd25yZXYueG1sUEsFBgAAAAAEAAQA+QAAAJMDAAAAAA==&#10;">
                <v:path arrowok="t"/>
                <v:fill focussize="0,0"/>
                <v:stroke endarrow="block"/>
                <v:imagedata o:title=""/>
                <o:lock v:ext="edit"/>
              </v:line>
              <v:line id="箭头 77" o:spid="_x0000_s1035" o:spt="20" style="position:absolute;left:1337;top:0;height:363;width:1013;"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NOPcIAAADcAAAADwAAAGRycy9kb3ducmV2LnhtbERP32vCMBB+F/Y/hBvsTVM3mFqNMlYG&#10;e9gEq/h8NmdTbC6lyWr23y8Dwbf7+H7eahNtKwbqfeNYwXSSgSCunG64VnDYf4znIHxA1tg6JgW/&#10;5GGzfhitMNfuyjsaylCLFMI+RwUmhC6X0leGLPqJ64gTd3a9xZBgX0vd4zWF21Y+Z9mrtNhwajDY&#10;0buh6lL+WAUzU+zkTBZf+20xNNNF/I7H00Kpp8f4tgQRKIa7+Ob+1Gl+9gL/z6QL5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hNOPcIAAADcAAAADwAAAAAAAAAAAAAA&#10;AAChAgAAZHJzL2Rvd25yZXYueG1sUEsFBgAAAAAEAAQA+QAAAJADAAAAAA==&#10;">
                <v:path arrowok="t"/>
                <v:fill focussize="0,0"/>
                <v:stroke endarrow="block"/>
                <v:imagedata o:title=""/>
                <o:lock v:ext="edit"/>
              </v:line>
              <v:line id="箭头 78" o:spid="_x0000_s1036" o:spt="20" style="position:absolute;left:0;top:1083;flip:x;height:287;width:11;"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WR2sUAAADcAAAADwAAAGRycy9kb3ducmV2LnhtbESPQUvDQBCF70L/wzKCl2B3tSIauwnV&#10;tlAQD7Y9eByyYxLMzobs2Kb/vlsQvM3w3vfmzbwcfacONMQ2sIW7qQFFXAXXcm1hv1vfPoGKguyw&#10;C0wWThShLCZXc8xdOPInHbZSqxTCMUcLjUifax2rhjzGaeiJk/YdBo+S1qHWbsBjCvedvjfmUXts&#10;OV1osKe3hqqf7a9PNdYfvJzNslevs+yZVl/ybrRYe3M9Ll5ACY3yb/6jNy5x5gEuz6QJdHE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WR2sUAAADcAAAADwAAAAAAAAAA&#10;AAAAAAChAgAAZHJzL2Rvd25yZXYueG1sUEsFBgAAAAAEAAQA+QAAAJMDAAAAAA==&#10;">
                <v:path arrowok="t"/>
                <v:fill focussize="0,0"/>
                <v:stroke endarrow="block"/>
                <v:imagedata o:title=""/>
                <o:lock v:ext="edit"/>
              </v:line>
            </v:group>
          </v:group>
        </w:pict>
      </w:r>
    </w:p>
    <w:p>
      <w:pPr>
        <w:spacing w:before="120"/>
        <w:jc w:val="left"/>
      </w:pPr>
    </w:p>
    <w:p>
      <w:pPr>
        <w:spacing w:before="120"/>
        <w:jc w:val="left"/>
      </w:pPr>
    </w:p>
    <w:p>
      <w:pPr>
        <w:spacing w:before="120"/>
        <w:jc w:val="left"/>
      </w:pPr>
    </w:p>
    <w:p>
      <w:pPr>
        <w:spacing w:before="120"/>
        <w:jc w:val="left"/>
      </w:pPr>
    </w:p>
    <w:p>
      <w:pPr>
        <w:spacing w:before="120"/>
        <w:jc w:val="left"/>
      </w:pPr>
    </w:p>
    <w:p>
      <w:pPr>
        <w:spacing w:before="120"/>
        <w:jc w:val="center"/>
      </w:pPr>
    </w:p>
    <w:p>
      <w:pPr>
        <w:spacing w:before="120"/>
        <w:jc w:val="center"/>
      </w:pPr>
      <w:r>
        <w:rPr>
          <w:rFonts w:hint="eastAsia"/>
          <w:szCs w:val="21"/>
        </w:rPr>
        <w:t>逻辑关系</w:t>
      </w:r>
    </w:p>
    <w:p>
      <w:pPr>
        <w:spacing w:before="120"/>
        <w:ind w:left="420" w:leftChars="200"/>
        <w:jc w:val="left"/>
      </w:pPr>
      <w:r>
        <w:rPr>
          <w:rFonts w:hint="eastAsia"/>
        </w:rPr>
        <w:t>（</w:t>
      </w:r>
      <w:r>
        <w:t>1</w:t>
      </w:r>
      <w:r>
        <w:rPr>
          <w:rFonts w:hint="eastAsia"/>
        </w:rPr>
        <w:t>）深部位移监测孔信息（中继器信息）及深部位移传感器信息</w:t>
      </w:r>
    </w:p>
    <w:p>
      <w:pPr>
        <w:spacing w:before="120" w:line="360" w:lineRule="auto"/>
        <w:ind w:firstLine="480"/>
        <w:jc w:val="left"/>
      </w:pPr>
      <w:r>
        <w:rPr>
          <w:rFonts w:hint="eastAsia"/>
        </w:rPr>
        <w:t>一个边坡范围有若干个深部位移监测孔，一般情况下，一个深部位移监测孔对应一个中继器，但监测孔深度大于</w:t>
      </w:r>
      <w:r>
        <w:t>50</w:t>
      </w:r>
      <w:r>
        <w:rPr>
          <w:rFonts w:hint="eastAsia"/>
        </w:rPr>
        <w:t>米时，一个深部位移监测孔对应多个中继器，每个中继器对应若干个深部位移传感器。深部位移传感器有线连接到中继器，中继器将多个深部位移传感器监测数据统一发给基站。</w:t>
      </w:r>
    </w:p>
    <w:p>
      <w:pPr>
        <w:spacing w:before="120" w:line="360" w:lineRule="auto"/>
        <w:ind w:firstLine="480"/>
        <w:jc w:val="left"/>
      </w:pPr>
      <w:r>
        <w:rPr>
          <w:rFonts w:hint="eastAsia"/>
        </w:rPr>
        <w:t>监测预警模块中需要生成各个深部位移传感器自身的监测曲线，以及深孔内所有传感器累加的位移曲线（类似高铁路基监测）。</w:t>
      </w:r>
    </w:p>
    <w:p>
      <w:pPr>
        <w:spacing w:before="120" w:line="360" w:lineRule="auto"/>
        <w:ind w:firstLine="480"/>
        <w:jc w:val="left"/>
      </w:pPr>
      <w:r>
        <w:rPr>
          <w:rFonts w:hint="eastAsia"/>
        </w:rPr>
        <w:t>其它参照高铁路基监测系统。</w:t>
      </w:r>
    </w:p>
    <w:p>
      <w:pPr>
        <w:pStyle w:val="43"/>
        <w:spacing w:line="360" w:lineRule="auto"/>
        <w:jc w:val="center"/>
      </w:pPr>
      <w:r>
        <w:drawing>
          <wp:inline distT="0" distB="0" distL="0" distR="0">
            <wp:extent cx="1043940" cy="1798320"/>
            <wp:effectExtent l="0" t="0" r="381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1043940" cy="1798320"/>
                    </a:xfrm>
                    <a:prstGeom prst="rect">
                      <a:avLst/>
                    </a:prstGeom>
                    <a:noFill/>
                    <a:ln>
                      <a:noFill/>
                    </a:ln>
                  </pic:spPr>
                </pic:pic>
              </a:graphicData>
            </a:graphic>
          </wp:inline>
        </w:drawing>
      </w:r>
    </w:p>
    <w:p>
      <w:pPr>
        <w:pStyle w:val="43"/>
        <w:spacing w:line="360" w:lineRule="auto"/>
        <w:ind w:left="420" w:leftChars="200" w:firstLine="0" w:firstLineChars="0"/>
        <w:jc w:val="center"/>
      </w:pPr>
      <w:r>
        <w:rPr>
          <w:rFonts w:hint="eastAsia"/>
        </w:rPr>
        <w:t>深部位移监测</w:t>
      </w:r>
    </w:p>
    <w:p>
      <w:pPr>
        <w:pStyle w:val="43"/>
        <w:spacing w:line="360" w:lineRule="auto"/>
        <w:ind w:left="420" w:leftChars="200" w:firstLine="0" w:firstLineChars="0"/>
        <w:jc w:val="left"/>
        <w:rPr>
          <w:sz w:val="24"/>
        </w:rPr>
      </w:pPr>
      <w:r>
        <w:rPr>
          <w:rFonts w:hint="eastAsia"/>
          <w:sz w:val="24"/>
        </w:rPr>
        <w:t>（</w:t>
      </w:r>
      <w:r>
        <w:rPr>
          <w:sz w:val="24"/>
        </w:rPr>
        <w:t>2</w:t>
      </w:r>
      <w:r>
        <w:rPr>
          <w:rFonts w:hint="eastAsia"/>
          <w:sz w:val="24"/>
        </w:rPr>
        <w:t>）地表变形传感器信息</w:t>
      </w:r>
    </w:p>
    <w:p>
      <w:pPr>
        <w:spacing w:before="120"/>
        <w:ind w:firstLine="480"/>
        <w:jc w:val="left"/>
        <w:rPr>
          <w:sz w:val="24"/>
        </w:rPr>
      </w:pPr>
      <w:r>
        <w:rPr>
          <w:rFonts w:hint="eastAsia"/>
        </w:rPr>
        <w:t>一个边坡范围有若干个地表变形传感器，各个地表变形传感器监测数据直接发给基站。</w:t>
      </w:r>
    </w:p>
    <w:p>
      <w:pPr>
        <w:spacing w:before="120"/>
        <w:ind w:firstLine="480"/>
        <w:jc w:val="left"/>
      </w:pPr>
      <w:r>
        <w:rPr>
          <w:rFonts w:hint="eastAsia"/>
        </w:rPr>
        <w:t>监测预警模块中需要生成各个地表变形传感器自身的监测曲线。</w:t>
      </w:r>
    </w:p>
    <w:p>
      <w:pPr>
        <w:pStyle w:val="43"/>
        <w:spacing w:line="360" w:lineRule="auto"/>
        <w:ind w:left="420" w:leftChars="200" w:firstLine="0" w:firstLineChars="0"/>
        <w:jc w:val="center"/>
      </w:pPr>
      <w:r>
        <w:drawing>
          <wp:inline distT="0" distB="0" distL="0" distR="0">
            <wp:extent cx="1005840" cy="1798320"/>
            <wp:effectExtent l="0" t="0" r="381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1005840" cy="1798320"/>
                    </a:xfrm>
                    <a:prstGeom prst="rect">
                      <a:avLst/>
                    </a:prstGeom>
                    <a:noFill/>
                    <a:ln>
                      <a:noFill/>
                    </a:ln>
                  </pic:spPr>
                </pic:pic>
              </a:graphicData>
            </a:graphic>
          </wp:inline>
        </w:drawing>
      </w:r>
    </w:p>
    <w:p>
      <w:pPr>
        <w:pStyle w:val="43"/>
        <w:spacing w:line="360" w:lineRule="auto"/>
        <w:ind w:left="420" w:leftChars="200" w:firstLine="0" w:firstLineChars="0"/>
        <w:jc w:val="center"/>
      </w:pPr>
      <w:r>
        <w:rPr>
          <w:rFonts w:hint="eastAsia"/>
        </w:rPr>
        <w:t>地表变形监测</w:t>
      </w:r>
    </w:p>
    <w:p>
      <w:pPr>
        <w:spacing w:before="120"/>
        <w:ind w:firstLine="480"/>
        <w:jc w:val="left"/>
      </w:pPr>
      <w:r>
        <w:rPr>
          <w:rFonts w:hint="eastAsia"/>
        </w:rPr>
        <w:t>其它参照高铁路基监测系统。</w:t>
      </w:r>
    </w:p>
    <w:p>
      <w:pPr>
        <w:pStyle w:val="43"/>
        <w:spacing w:line="360" w:lineRule="auto"/>
        <w:ind w:left="420" w:leftChars="200" w:firstLine="0" w:firstLineChars="0"/>
        <w:jc w:val="left"/>
        <w:rPr>
          <w:sz w:val="24"/>
        </w:rPr>
      </w:pPr>
      <w:r>
        <w:rPr>
          <w:rFonts w:hint="eastAsia"/>
          <w:sz w:val="24"/>
        </w:rPr>
        <w:t>（</w:t>
      </w:r>
      <w:r>
        <w:rPr>
          <w:sz w:val="24"/>
        </w:rPr>
        <w:t>3</w:t>
      </w:r>
      <w:r>
        <w:rPr>
          <w:rFonts w:hint="eastAsia"/>
          <w:sz w:val="24"/>
        </w:rPr>
        <w:t>）其它监测手段信息</w:t>
      </w:r>
    </w:p>
    <w:p>
      <w:pPr>
        <w:pStyle w:val="43"/>
        <w:spacing w:line="360" w:lineRule="auto"/>
        <w:ind w:firstLine="480"/>
        <w:jc w:val="left"/>
      </w:pPr>
      <w:r>
        <w:rPr>
          <w:rFonts w:hint="eastAsia"/>
          <w:sz w:val="24"/>
        </w:rPr>
        <w:t>根据项目实际情况增加。</w:t>
      </w:r>
    </w:p>
    <w:p>
      <w:pPr>
        <w:numPr>
          <w:ilvl w:val="0"/>
          <w:numId w:val="11"/>
        </w:numPr>
        <w:autoSpaceDE w:val="0"/>
        <w:autoSpaceDN w:val="0"/>
        <w:spacing w:before="156" w:beforeLines="50" w:line="360" w:lineRule="auto"/>
        <w:ind w:firstLine="420" w:firstLineChars="200"/>
        <w:rPr>
          <w:lang w:val="zh-CN"/>
        </w:rPr>
      </w:pPr>
      <w:r>
        <w:rPr>
          <w:rFonts w:hint="eastAsia"/>
        </w:rPr>
        <w:t>资料文档：包括管理资料、勘察设计资料、施工资料、监测检测资料、养护资料。</w:t>
      </w:r>
      <w:r>
        <w:rPr>
          <w:rFonts w:hint="eastAsia" w:ascii="宋体" w:hAnsi="宋体"/>
          <w:color w:val="332B09"/>
          <w:lang w:val="zh-CN"/>
        </w:rPr>
        <w:t>隶属于该边坡的图纸、文件，可自由上传、下载、打开资料文档。</w:t>
      </w:r>
    </w:p>
    <w:p>
      <w:pPr>
        <w:spacing w:before="120"/>
        <w:jc w:val="center"/>
        <w:rPr>
          <w:szCs w:val="21"/>
        </w:rPr>
      </w:pPr>
      <w:r>
        <w:drawing>
          <wp:inline distT="0" distB="0" distL="0" distR="0">
            <wp:extent cx="1127760" cy="107442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127760" cy="1074420"/>
                    </a:xfrm>
                    <a:prstGeom prst="rect">
                      <a:avLst/>
                    </a:prstGeom>
                    <a:noFill/>
                    <a:ln>
                      <a:noFill/>
                    </a:ln>
                  </pic:spPr>
                </pic:pic>
              </a:graphicData>
            </a:graphic>
          </wp:inline>
        </w:drawing>
      </w:r>
    </w:p>
    <w:p>
      <w:pPr>
        <w:numPr>
          <w:ilvl w:val="0"/>
          <w:numId w:val="12"/>
        </w:numPr>
        <w:spacing w:before="156" w:beforeLines="50" w:line="360" w:lineRule="auto"/>
        <w:ind w:left="420" w:firstLine="420" w:firstLineChars="200"/>
        <w:jc w:val="left"/>
        <w:rPr>
          <w:sz w:val="24"/>
        </w:rPr>
      </w:pPr>
      <w:r>
        <w:rPr>
          <w:rFonts w:hint="eastAsia"/>
        </w:rPr>
        <w:t>边坡统计分析</w:t>
      </w:r>
      <w:r>
        <w:t>(</w:t>
      </w:r>
      <w:r>
        <w:rPr>
          <w:rFonts w:hint="eastAsia"/>
          <w:color w:val="FF0000"/>
        </w:rPr>
        <w:t>以边坡为单位，算一个新报表，分发给业主看</w:t>
      </w:r>
      <w:r>
        <w:t>)</w:t>
      </w:r>
    </w:p>
    <w:p>
      <w:pPr>
        <w:autoSpaceDE w:val="0"/>
        <w:autoSpaceDN w:val="0"/>
        <w:spacing w:before="120" w:line="360" w:lineRule="auto"/>
        <w:ind w:firstLine="480"/>
        <w:rPr>
          <w:rFonts w:ascii="Segoe UI" w:hAnsi="Segoe UI" w:eastAsia="Segoe UI"/>
          <w:color w:val="252217"/>
          <w:lang w:val="zh-CN"/>
        </w:rPr>
      </w:pPr>
      <w:r>
        <w:rPr>
          <w:rFonts w:hint="eastAsia"/>
        </w:rPr>
        <w:t>（</w:t>
      </w:r>
      <w:r>
        <w:t>1</w:t>
      </w:r>
      <w:r>
        <w:rPr>
          <w:rFonts w:hint="eastAsia"/>
        </w:rPr>
        <w:t>）</w:t>
      </w:r>
      <w:r>
        <w:rPr>
          <w:rFonts w:hint="eastAsia" w:ascii="宋体" w:hAnsi="宋体"/>
          <w:color w:val="252217"/>
          <w:lang w:val="zh-CN"/>
        </w:rPr>
        <w:t>深部位移监测孔、地表变形监测传感器数量：柱状图。</w:t>
      </w:r>
    </w:p>
    <w:p>
      <w:pPr>
        <w:autoSpaceDE w:val="0"/>
        <w:autoSpaceDN w:val="0"/>
        <w:spacing w:before="120" w:line="360" w:lineRule="auto"/>
        <w:ind w:firstLine="480"/>
        <w:rPr>
          <w:rFonts w:ascii="Segoe UI" w:hAnsi="Segoe UI" w:eastAsia="Segoe UI"/>
          <w:color w:val="252217"/>
          <w:lang w:val="zh-CN"/>
        </w:rPr>
      </w:pPr>
      <w:r>
        <w:rPr>
          <w:rFonts w:hint="eastAsia"/>
        </w:rPr>
        <w:t>（</w:t>
      </w:r>
      <w:r>
        <w:t>2</w:t>
      </w:r>
      <w:r>
        <w:rPr>
          <w:rFonts w:hint="eastAsia"/>
        </w:rPr>
        <w:t>）</w:t>
      </w:r>
      <w:r>
        <w:rPr>
          <w:rFonts w:hint="eastAsia" w:ascii="宋体" w:hAnsi="宋体"/>
          <w:color w:val="252217"/>
          <w:lang w:val="zh-CN"/>
        </w:rPr>
        <w:t>深部位移监测孔预警等级：</w:t>
      </w:r>
      <w:r>
        <w:rPr>
          <w:rFonts w:hint="eastAsia" w:ascii="宋体" w:hAnsi="宋体"/>
          <w:color w:val="332B09"/>
          <w:lang w:val="zh-CN"/>
        </w:rPr>
        <w:t>饼图，通过点击某一预警等级，进入该类型预警等级深孔列表，展示出具体深孔编号。与监测数据建立联系，监测结果变化，自动影响预警等级变化。</w:t>
      </w:r>
    </w:p>
    <w:p>
      <w:pPr>
        <w:autoSpaceDE w:val="0"/>
        <w:autoSpaceDN w:val="0"/>
        <w:spacing w:before="120" w:line="360" w:lineRule="auto"/>
        <w:ind w:firstLine="480"/>
        <w:rPr>
          <w:szCs w:val="21"/>
        </w:rPr>
      </w:pPr>
      <w:r>
        <w:rPr>
          <w:rFonts w:hint="eastAsia"/>
        </w:rPr>
        <w:t>（</w:t>
      </w:r>
      <w:r>
        <w:t>3</w:t>
      </w:r>
      <w:r>
        <w:rPr>
          <w:rFonts w:hint="eastAsia"/>
        </w:rPr>
        <w:t>）</w:t>
      </w:r>
      <w:r>
        <w:rPr>
          <w:rFonts w:hint="eastAsia" w:ascii="宋体" w:hAnsi="宋体"/>
          <w:color w:val="252217"/>
          <w:lang w:val="zh-CN"/>
        </w:rPr>
        <w:t>地表变形监测点预警等级：</w:t>
      </w:r>
      <w:r>
        <w:rPr>
          <w:rFonts w:hint="eastAsia" w:ascii="宋体" w:hAnsi="宋体"/>
          <w:color w:val="332B09"/>
          <w:lang w:val="zh-CN"/>
        </w:rPr>
        <w:t>饼图，通过点击某一预警等级，进入该类型预警等级地表变形监测点列表，展示出具体地表变形监测量编号。与监测数据建立联系，监测结果变化，自动影响预警等级变化。</w:t>
      </w:r>
    </w:p>
    <w:p>
      <w:pPr>
        <w:spacing w:before="120"/>
        <w:jc w:val="center"/>
        <w:rPr>
          <w:sz w:val="24"/>
        </w:rPr>
      </w:pPr>
      <w:r>
        <w:drawing>
          <wp:inline distT="0" distB="0" distL="0" distR="0">
            <wp:extent cx="3329940" cy="2148840"/>
            <wp:effectExtent l="0" t="0" r="381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329940" cy="2148840"/>
                    </a:xfrm>
                    <a:prstGeom prst="rect">
                      <a:avLst/>
                    </a:prstGeom>
                    <a:noFill/>
                    <a:ln>
                      <a:noFill/>
                    </a:ln>
                  </pic:spPr>
                </pic:pic>
              </a:graphicData>
            </a:graphic>
          </wp:inline>
        </w:drawing>
      </w:r>
    </w:p>
    <w:p>
      <w:pPr>
        <w:spacing w:before="120"/>
        <w:jc w:val="center"/>
        <w:rPr>
          <w:szCs w:val="21"/>
        </w:rPr>
      </w:pPr>
      <w:r>
        <w:rPr>
          <w:rFonts w:hint="eastAsia"/>
          <w:szCs w:val="21"/>
        </w:rPr>
        <w:t>供参考界面</w:t>
      </w:r>
    </w:p>
    <w:p>
      <w:pPr>
        <w:pStyle w:val="3"/>
        <w:keepLines w:val="0"/>
        <w:numPr>
          <w:ilvl w:val="1"/>
          <w:numId w:val="3"/>
        </w:numPr>
        <w:tabs>
          <w:tab w:val="left" w:pos="0"/>
        </w:tabs>
        <w:spacing w:after="60" w:line="240" w:lineRule="auto"/>
        <w:ind w:left="0" w:firstLine="0"/>
        <w:jc w:val="left"/>
        <w:rPr>
          <w:rFonts w:ascii="宋体" w:hAnsi="宋体"/>
          <w:sz w:val="28"/>
          <w:szCs w:val="28"/>
        </w:rPr>
      </w:pPr>
      <w:bookmarkStart w:id="39" w:name="_Toc473745996"/>
      <w:bookmarkStart w:id="40" w:name="OLE_LINK5"/>
      <w:bookmarkStart w:id="41" w:name="OLE_LINK6"/>
      <w:r>
        <w:rPr>
          <w:rFonts w:hint="eastAsia"/>
          <w:sz w:val="28"/>
          <w:szCs w:val="28"/>
        </w:rPr>
        <w:t>项目基础信息管理</w:t>
      </w:r>
      <w:bookmarkEnd w:id="39"/>
    </w:p>
    <w:bookmarkEnd w:id="40"/>
    <w:bookmarkEnd w:id="41"/>
    <w:p>
      <w:pPr>
        <w:pStyle w:val="4"/>
        <w:numPr>
          <w:ilvl w:val="2"/>
          <w:numId w:val="0"/>
        </w:numPr>
        <w:tabs>
          <w:tab w:val="left" w:pos="851"/>
        </w:tabs>
        <w:rPr>
          <w:rFonts w:ascii="宋体" w:hAnsi="宋体"/>
        </w:rPr>
      </w:pPr>
      <w:bookmarkStart w:id="42" w:name="_Toc473745997"/>
      <w:bookmarkStart w:id="43" w:name="OLE_LINK7"/>
      <w:bookmarkStart w:id="44" w:name="OLE_LINK8"/>
      <w:r>
        <w:rPr>
          <w:rFonts w:hint="eastAsia" w:ascii="宋体" w:hAnsi="宋体"/>
        </w:rPr>
        <w:t xml:space="preserve">4.2.1 </w:t>
      </w:r>
      <w:r>
        <w:rPr>
          <w:rFonts w:hint="eastAsia"/>
        </w:rPr>
        <w:t>道路信息管理</w:t>
      </w:r>
      <w:bookmarkEnd w:id="42"/>
    </w:p>
    <w:bookmarkEnd w:id="43"/>
    <w:bookmarkEnd w:id="44"/>
    <w:p>
      <w:pPr>
        <w:spacing w:before="120" w:line="360" w:lineRule="auto"/>
        <w:ind w:firstLine="480"/>
        <w:rPr>
          <w:rFonts w:ascii="宋体" w:hAnsi="宋体"/>
        </w:rPr>
      </w:pPr>
      <w:r>
        <w:rPr>
          <w:rFonts w:hint="eastAsia" w:ascii="宋体" w:hAnsi="宋体"/>
        </w:rPr>
        <w:t>功能描述：对于道路信息进行相应的管理工作，一条道路可能有多个相应的边坡项目。关系一对多关系。进行基础信息录入的增删改查功能。此处道路即道路项目。</w:t>
      </w:r>
    </w:p>
    <w:p>
      <w:pPr>
        <w:spacing w:before="120"/>
        <w:ind w:firstLine="480"/>
        <w:rPr>
          <w:rFonts w:ascii="宋体" w:hAnsi="宋体"/>
        </w:rPr>
      </w:pPr>
      <w:r>
        <w:rPr>
          <w:rFonts w:hint="eastAsia" w:ascii="宋体" w:hAnsi="宋体"/>
          <w:color w:val="FF0000"/>
        </w:rPr>
        <w:t>基础信息</w:t>
      </w:r>
      <w:r>
        <w:rPr>
          <w:rFonts w:hint="eastAsia" w:ascii="宋体" w:hAnsi="宋体"/>
        </w:rPr>
        <w:t>如下：</w:t>
      </w:r>
    </w:p>
    <w:p>
      <w:pPr>
        <w:spacing w:before="120"/>
        <w:ind w:firstLine="480"/>
        <w:rPr>
          <w:rFonts w:ascii="宋体" w:hAnsi="宋体"/>
        </w:rPr>
      </w:pPr>
      <w:r>
        <w:rPr>
          <w:rFonts w:hint="eastAsia" w:ascii="宋体" w:hAnsi="宋体"/>
          <w:color w:val="FF0000"/>
        </w:rPr>
        <w:t>道路名称</w:t>
      </w:r>
      <w:r>
        <w:rPr>
          <w:rFonts w:hint="eastAsia" w:ascii="宋体" w:hAnsi="宋体"/>
        </w:rPr>
        <w:t xml:space="preserve">：如“深汕高速公路汕尾段”  </w:t>
      </w:r>
    </w:p>
    <w:p>
      <w:pPr>
        <w:spacing w:before="120"/>
        <w:ind w:firstLine="480"/>
        <w:rPr>
          <w:rFonts w:ascii="宋体" w:hAnsi="宋体"/>
        </w:rPr>
      </w:pPr>
      <w:r>
        <w:rPr>
          <w:rFonts w:hint="eastAsia" w:ascii="宋体" w:hAnsi="宋体"/>
          <w:color w:val="FF0000"/>
        </w:rPr>
        <w:t>起讫桩号</w:t>
      </w:r>
      <w:r>
        <w:rPr>
          <w:rFonts w:hint="eastAsia" w:ascii="宋体" w:hAnsi="宋体"/>
        </w:rPr>
        <w:t xml:space="preserve">：如“K2654+000～K3251+500”  </w:t>
      </w:r>
    </w:p>
    <w:p>
      <w:pPr>
        <w:spacing w:before="120"/>
        <w:ind w:firstLine="480"/>
        <w:rPr>
          <w:rFonts w:ascii="宋体" w:hAnsi="宋体"/>
        </w:rPr>
      </w:pPr>
      <w:r>
        <w:rPr>
          <w:rFonts w:hint="eastAsia" w:ascii="宋体" w:hAnsi="宋体"/>
          <w:color w:val="FF0000"/>
        </w:rPr>
        <w:t>曾用桩号</w:t>
      </w:r>
      <w:r>
        <w:rPr>
          <w:rFonts w:hint="eastAsia" w:ascii="宋体" w:hAnsi="宋体"/>
        </w:rPr>
        <w:t>：如“K54+040～K98+500”</w:t>
      </w:r>
    </w:p>
    <w:p>
      <w:pPr>
        <w:spacing w:before="120"/>
        <w:ind w:firstLine="480"/>
        <w:rPr>
          <w:rFonts w:ascii="宋体" w:hAnsi="宋体"/>
        </w:rPr>
      </w:pPr>
      <w:r>
        <w:rPr>
          <w:rFonts w:hint="eastAsia" w:ascii="宋体" w:hAnsi="宋体"/>
          <w:color w:val="FF0000"/>
        </w:rPr>
        <w:t>道路概况</w:t>
      </w:r>
    </w:p>
    <w:p>
      <w:pPr>
        <w:spacing w:before="120"/>
        <w:ind w:firstLine="480"/>
        <w:rPr>
          <w:color w:val="000000" w:themeColor="text1"/>
        </w:rPr>
      </w:pPr>
      <w:r>
        <w:rPr>
          <w:rFonts w:hint="eastAsia"/>
          <w:color w:val="000000" w:themeColor="text1"/>
        </w:rPr>
        <w:t>道路所属单位，</w:t>
      </w:r>
    </w:p>
    <w:p>
      <w:pPr>
        <w:spacing w:before="120"/>
        <w:ind w:firstLine="480"/>
      </w:pPr>
      <w:r>
        <w:rPr>
          <w:rFonts w:hint="eastAsia"/>
          <w:color w:val="FF0000"/>
        </w:rPr>
        <w:t>道路类型</w:t>
      </w:r>
      <w:r>
        <w:rPr>
          <w:rFonts w:hint="eastAsia"/>
        </w:rPr>
        <w:t>（参考</w:t>
      </w:r>
      <w:r>
        <w:t>5.2</w:t>
      </w:r>
      <w:r>
        <w:rPr>
          <w:rFonts w:hint="eastAsia"/>
        </w:rPr>
        <w:t>码表规范）</w:t>
      </w:r>
    </w:p>
    <w:p>
      <w:pPr>
        <w:spacing w:before="120"/>
        <w:ind w:firstLine="480"/>
        <w:rPr>
          <w:rFonts w:ascii="宋体" w:hAnsi="宋体"/>
          <w:szCs w:val="21"/>
        </w:rPr>
      </w:pPr>
      <w:r>
        <w:rPr>
          <w:rFonts w:hint="eastAsia"/>
        </w:rPr>
        <w:t>道路所属省份</w:t>
      </w:r>
    </w:p>
    <w:p>
      <w:pPr>
        <w:pStyle w:val="4"/>
        <w:numPr>
          <w:ilvl w:val="2"/>
          <w:numId w:val="0"/>
        </w:numPr>
        <w:tabs>
          <w:tab w:val="left" w:pos="851"/>
        </w:tabs>
      </w:pPr>
      <w:bookmarkStart w:id="45" w:name="_Toc473745998"/>
      <w:r>
        <w:rPr>
          <w:rFonts w:hint="eastAsia" w:ascii="宋体" w:hAnsi="宋体"/>
        </w:rPr>
        <w:t xml:space="preserve">4.2.2 </w:t>
      </w:r>
      <w:r>
        <w:rPr>
          <w:rFonts w:hint="eastAsia"/>
        </w:rPr>
        <w:t>边坡信息管理</w:t>
      </w:r>
      <w:bookmarkEnd w:id="45"/>
    </w:p>
    <w:p>
      <w:pPr>
        <w:rPr>
          <w:color w:val="FF0000"/>
        </w:rPr>
      </w:pPr>
      <w:r>
        <w:rPr>
          <w:rFonts w:hint="eastAsia"/>
        </w:rPr>
        <w:t>边坡基础资料：</w:t>
      </w:r>
      <w:r>
        <w:rPr>
          <w:rFonts w:hint="eastAsia"/>
          <w:color w:val="FF0000"/>
        </w:rPr>
        <w:t>边坡编号，边坡名称，起讫桩号，</w:t>
      </w:r>
      <w:r>
        <w:rPr>
          <w:color w:val="FF0000"/>
        </w:rPr>
        <w:t>位置</w:t>
      </w:r>
      <w:r>
        <w:rPr>
          <w:rFonts w:hint="eastAsia"/>
          <w:color w:val="FF0000"/>
        </w:rPr>
        <w:t>，坡型坡率和防护加固设计（包括坡级、坡率、坡高）地形地貌，地层岩性，地质构造，水文地质，</w:t>
      </w:r>
      <w:r>
        <w:rPr>
          <w:color w:val="FF0000"/>
        </w:rPr>
        <w:t>工程简介</w:t>
      </w:r>
      <w:r>
        <w:rPr>
          <w:rFonts w:hint="eastAsia"/>
          <w:color w:val="FF0000"/>
        </w:rPr>
        <w:t>。</w:t>
      </w:r>
    </w:p>
    <w:p>
      <w:pPr>
        <w:spacing w:before="120" w:line="360" w:lineRule="auto"/>
        <w:ind w:firstLine="480"/>
        <w:rPr>
          <w:color w:val="000000" w:themeColor="text1"/>
        </w:rPr>
      </w:pPr>
      <w:r>
        <w:rPr>
          <w:rFonts w:hint="eastAsia"/>
          <w:color w:val="000000" w:themeColor="text1"/>
        </w:rPr>
        <w:t>所属线路，所属路局，</w:t>
      </w:r>
      <w:r>
        <w:rPr>
          <w:rFonts w:hint="eastAsia"/>
          <w:color w:val="FF0000"/>
        </w:rPr>
        <w:t>边坡编号，边坡名称</w:t>
      </w:r>
      <w:r>
        <w:rPr>
          <w:rFonts w:hint="eastAsia"/>
          <w:color w:val="000000" w:themeColor="text1"/>
        </w:rPr>
        <w:t>，</w:t>
      </w:r>
      <w:r>
        <w:rPr>
          <w:rFonts w:hint="eastAsia"/>
          <w:color w:val="FF0000"/>
        </w:rPr>
        <w:t>起讫桩号</w:t>
      </w:r>
      <w:r>
        <w:rPr>
          <w:rFonts w:hint="eastAsia"/>
          <w:color w:val="000000" w:themeColor="text1"/>
        </w:rPr>
        <w:t>，曾用桩号，</w:t>
      </w:r>
      <w:r>
        <w:rPr>
          <w:rFonts w:hint="eastAsia"/>
          <w:color w:val="FF0000"/>
        </w:rPr>
        <w:t>位置（左侧，右侧</w:t>
      </w:r>
      <w:r>
        <w:rPr>
          <w:color w:val="FF0000"/>
        </w:rPr>
        <w:t>）</w:t>
      </w:r>
      <w:r>
        <w:rPr>
          <w:rFonts w:hint="eastAsia"/>
          <w:color w:val="000000" w:themeColor="text1"/>
        </w:rPr>
        <w:t>，走向（°），</w:t>
      </w:r>
      <w:r>
        <w:rPr>
          <w:rFonts w:hint="eastAsia"/>
          <w:color w:val="FF0000"/>
        </w:rPr>
        <w:t>坡向（°）</w:t>
      </w:r>
      <w:r>
        <w:rPr>
          <w:rFonts w:hint="eastAsia"/>
          <w:color w:val="000000" w:themeColor="text1"/>
        </w:rPr>
        <w:t>，</w:t>
      </w:r>
      <w:r>
        <w:rPr>
          <w:rFonts w:hint="eastAsia"/>
          <w:color w:val="FF0000"/>
        </w:rPr>
        <w:t>坡长（</w:t>
      </w:r>
      <w:r>
        <w:rPr>
          <w:color w:val="FF0000"/>
        </w:rPr>
        <w:t>m</w:t>
      </w:r>
      <w:r>
        <w:rPr>
          <w:rFonts w:hint="eastAsia"/>
          <w:color w:val="FF0000"/>
        </w:rPr>
        <w:t>），坡高（</w:t>
      </w:r>
      <w:r>
        <w:rPr>
          <w:color w:val="FF0000"/>
        </w:rPr>
        <w:t>m</w:t>
      </w:r>
      <w:r>
        <w:rPr>
          <w:rFonts w:hint="eastAsia"/>
          <w:color w:val="FF0000"/>
        </w:rPr>
        <w:t>）</w:t>
      </w:r>
      <w:r>
        <w:rPr>
          <w:rFonts w:hint="eastAsia"/>
          <w:color w:val="000000" w:themeColor="text1"/>
        </w:rPr>
        <w:t>，经度，纬度，坡型坡率和防护加固设计（包括</w:t>
      </w:r>
      <w:r>
        <w:rPr>
          <w:rFonts w:hint="eastAsia"/>
          <w:color w:val="FF0000"/>
        </w:rPr>
        <w:t>坡级、坡率、坡高</w:t>
      </w:r>
      <w:r>
        <w:rPr>
          <w:rFonts w:hint="eastAsia"/>
          <w:color w:val="000000" w:themeColor="text1"/>
        </w:rPr>
        <w:t>、防护加固四列。人工输入，可增删改行信息），</w:t>
      </w:r>
      <w:r>
        <w:rPr>
          <w:rFonts w:hint="eastAsia"/>
          <w:color w:val="FF0000"/>
        </w:rPr>
        <w:t>病害类型（参考</w:t>
      </w:r>
      <w:r>
        <w:rPr>
          <w:color w:val="FF0000"/>
        </w:rPr>
        <w:t>5.2码表规范</w:t>
      </w:r>
      <w:r>
        <w:rPr>
          <w:rFonts w:hint="eastAsia"/>
          <w:color w:val="FF0000"/>
        </w:rPr>
        <w:t>），边坡类型</w:t>
      </w:r>
      <w:r>
        <w:rPr>
          <w:rFonts w:hint="eastAsia"/>
          <w:color w:val="000000" w:themeColor="text1"/>
        </w:rPr>
        <w:t>（参考</w:t>
      </w:r>
      <w:r>
        <w:rPr>
          <w:color w:val="000000" w:themeColor="text1"/>
        </w:rPr>
        <w:t>5.2码表规范</w:t>
      </w:r>
      <w:r>
        <w:rPr>
          <w:rFonts w:hint="eastAsia"/>
          <w:color w:val="000000" w:themeColor="text1"/>
        </w:rPr>
        <w:t>），稳定等级（参考</w:t>
      </w:r>
      <w:r>
        <w:rPr>
          <w:color w:val="000000" w:themeColor="text1"/>
        </w:rPr>
        <w:t>5.2码表规范</w:t>
      </w:r>
      <w:r>
        <w:rPr>
          <w:rFonts w:hint="eastAsia"/>
          <w:color w:val="000000" w:themeColor="text1"/>
        </w:rPr>
        <w:t>），</w:t>
      </w:r>
      <w:r>
        <w:rPr>
          <w:rFonts w:hint="eastAsia"/>
          <w:color w:val="FF0000"/>
        </w:rPr>
        <w:t>监测手段（参考</w:t>
      </w:r>
      <w:r>
        <w:rPr>
          <w:color w:val="FF0000"/>
        </w:rPr>
        <w:t>5.2码表规范</w:t>
      </w:r>
      <w:r>
        <w:rPr>
          <w:rFonts w:hint="eastAsia"/>
          <w:color w:val="FF0000"/>
        </w:rPr>
        <w:t>）</w:t>
      </w:r>
      <w:r>
        <w:rPr>
          <w:rFonts w:hint="eastAsia"/>
          <w:color w:val="000000" w:themeColor="text1"/>
        </w:rPr>
        <w:t>，现场照片，工程图纸，主断面图，立面图，监测点布置图（这里图片可以导入多张，同时在界面展示的时候，可以用滚动形式），地形地貌，地层岩性，地质构造，水文地质，工程简介，主管部门，设计单位，施工单位，监理单位，监测单位，养护单位，管理单位。（各单位联系人，联系名称）</w:t>
      </w:r>
    </w:p>
    <w:p>
      <w:pPr>
        <w:spacing w:before="120" w:line="360" w:lineRule="auto"/>
        <w:ind w:firstLine="480"/>
        <w:rPr>
          <w:color w:val="FF0000"/>
        </w:rPr>
      </w:pPr>
      <w:r>
        <w:rPr>
          <w:rFonts w:hint="eastAsia"/>
        </w:rPr>
        <w:t>养护单位，养护人员，边坡位置，主管部门，边坡概述</w:t>
      </w:r>
    </w:p>
    <w:p>
      <w:pPr>
        <w:spacing w:before="120" w:line="360" w:lineRule="auto"/>
        <w:ind w:firstLine="480"/>
      </w:pPr>
      <w:r>
        <w:rPr>
          <w:rFonts w:hint="eastAsia"/>
        </w:rPr>
        <w:t>查询条件：省份，道路类型，边坡名称（支持模糊查询），边坡编号，所属路局（支持模糊查询），起讫桩号（支持模糊查询）。</w:t>
      </w:r>
    </w:p>
    <w:p>
      <w:pPr>
        <w:spacing w:before="120" w:line="360" w:lineRule="auto"/>
        <w:ind w:firstLine="480"/>
      </w:pPr>
      <w:r>
        <w:rPr>
          <w:rFonts w:hint="eastAsia"/>
        </w:rPr>
        <w:t>注意：支持图纸上传，图片上传，为了在上面报表地方显示。同时也注意</w:t>
      </w:r>
      <w:r>
        <w:t>UI</w:t>
      </w:r>
      <w:r>
        <w:rPr>
          <w:rFonts w:hint="eastAsia"/>
        </w:rPr>
        <w:t>展示设计。</w:t>
      </w:r>
    </w:p>
    <w:p>
      <w:pPr>
        <w:spacing w:before="120" w:line="360" w:lineRule="auto"/>
        <w:ind w:firstLine="480"/>
      </w:pPr>
      <w:r>
        <w:rPr>
          <w:rFonts w:hint="eastAsia"/>
        </w:rPr>
        <w:t>单位信息管理：</w:t>
      </w:r>
    </w:p>
    <w:p>
      <w:pPr>
        <w:spacing w:before="120" w:line="360" w:lineRule="auto"/>
        <w:ind w:firstLine="480"/>
      </w:pPr>
      <w:r>
        <w:rPr>
          <w:rFonts w:hint="eastAsia"/>
        </w:rPr>
        <w:t>支持边坡与单位</w:t>
      </w:r>
      <w:r>
        <w:t>1</w:t>
      </w:r>
      <w:r>
        <w:rPr>
          <w:rFonts w:hint="eastAsia"/>
        </w:rPr>
        <w:t>对多关系（设计单位，施工单位，监理单位，监测单位，养护单位，管理单位）。</w:t>
      </w:r>
    </w:p>
    <w:p>
      <w:pPr>
        <w:pStyle w:val="4"/>
        <w:numPr>
          <w:ilvl w:val="2"/>
          <w:numId w:val="0"/>
        </w:numPr>
        <w:tabs>
          <w:tab w:val="left" w:pos="851"/>
        </w:tabs>
        <w:rPr>
          <w:rFonts w:ascii="宋体" w:hAnsi="宋体"/>
        </w:rPr>
      </w:pPr>
      <w:bookmarkStart w:id="46" w:name="_Toc473745999"/>
      <w:r>
        <w:rPr>
          <w:rFonts w:hint="eastAsia" w:ascii="宋体" w:hAnsi="宋体"/>
        </w:rPr>
        <w:t>4.2.3</w:t>
      </w:r>
      <w:r>
        <w:rPr>
          <w:rFonts w:hint="eastAsia"/>
        </w:rPr>
        <w:t>基站信息管理</w:t>
      </w:r>
      <w:bookmarkEnd w:id="46"/>
    </w:p>
    <w:p>
      <w:pPr>
        <w:spacing w:before="120" w:line="360" w:lineRule="auto"/>
        <w:ind w:left="420" w:firstLine="58" w:firstLineChars="28"/>
        <w:jc w:val="left"/>
      </w:pPr>
      <w:r>
        <w:rPr>
          <w:rFonts w:hint="eastAsia"/>
        </w:rPr>
        <w:t>包含字段信息：基站编号，省份，道路类型，边坡编号，边坡名称，所属类型（边坡，路基，泥石流），运行状态，开始时间，结束时间，修改时间，所属单位，基站位置-经度，基站位置-纬度，基站电量，工作人员信息、基站电话号码，对于IP与端口。</w:t>
      </w:r>
    </w:p>
    <w:p>
      <w:pPr>
        <w:spacing w:before="120" w:line="360" w:lineRule="auto"/>
        <w:ind w:left="420" w:firstLine="58" w:firstLineChars="28"/>
        <w:jc w:val="left"/>
      </w:pPr>
      <w:r>
        <w:rPr>
          <w:rFonts w:hint="eastAsia"/>
        </w:rPr>
        <w:t>功能描述：一般情况下，边坡与基站关系是</w:t>
      </w:r>
      <w:r>
        <w:t>1</w:t>
      </w:r>
      <w:r>
        <w:rPr>
          <w:rFonts w:hint="eastAsia"/>
        </w:rPr>
        <w:t>对多关系。</w:t>
      </w:r>
    </w:p>
    <w:p>
      <w:pPr>
        <w:spacing w:before="120" w:line="360" w:lineRule="auto"/>
        <w:ind w:firstLine="480"/>
        <w:jc w:val="left"/>
      </w:pPr>
      <w:r>
        <w:rPr>
          <w:rFonts w:hint="eastAsia"/>
        </w:rPr>
        <w:t>查询条件：基站编号，省份，道路类型，边坡编号，边坡名称，所属类型（边坡，路基，泥石流），运行状态，开始时间，结束时间，修改时间，所属单位，基站位置</w:t>
      </w:r>
    </w:p>
    <w:p>
      <w:pPr>
        <w:spacing w:before="120" w:line="360" w:lineRule="auto"/>
        <w:ind w:firstLine="480"/>
        <w:jc w:val="left"/>
      </w:pPr>
      <w:r>
        <w:rPr>
          <w:rFonts w:hint="eastAsia"/>
        </w:rPr>
        <w:t>查询列表：基站编号，省份，道路类型，边坡编号，边坡名称，所属类型（边坡，路基，泥石流），运行状态，开始时间，结束时间，修改时间，所属单位，基站位置，基站电量，工作人员信息</w:t>
      </w:r>
    </w:p>
    <w:p>
      <w:pPr>
        <w:spacing w:before="120" w:line="360" w:lineRule="auto"/>
        <w:ind w:firstLine="480"/>
      </w:pPr>
      <w:r>
        <w:rPr>
          <w:rFonts w:hint="eastAsia"/>
        </w:rPr>
        <w:t>工作人员信息：员工编号，员工姓名，员工所属单位，员工所在岗位，员工手机号码。</w:t>
      </w:r>
    </w:p>
    <w:p>
      <w:pPr>
        <w:spacing w:line="360" w:lineRule="auto"/>
        <w:ind w:firstLine="420" w:firstLineChars="200"/>
      </w:pPr>
      <w:r>
        <w:rPr>
          <w:rFonts w:hint="eastAsia"/>
        </w:rPr>
        <w:t>注意：此处根据平台基站信息录入人的权限，展示相应的下拉列表，不同用户展示不同所属单位，与岗位。</w:t>
      </w:r>
    </w:p>
    <w:p>
      <w:pPr>
        <w:pStyle w:val="4"/>
        <w:numPr>
          <w:ilvl w:val="2"/>
          <w:numId w:val="0"/>
        </w:numPr>
        <w:tabs>
          <w:tab w:val="left" w:pos="851"/>
        </w:tabs>
      </w:pPr>
      <w:bookmarkStart w:id="47" w:name="_Toc473746000"/>
      <w:r>
        <w:rPr>
          <w:rFonts w:hint="eastAsia" w:ascii="宋体" w:hAnsi="宋体"/>
        </w:rPr>
        <w:t>4.2.4</w:t>
      </w:r>
      <w:r>
        <w:rPr>
          <w:rFonts w:hint="eastAsia"/>
        </w:rPr>
        <w:t>监测断面/监测点信息管理</w:t>
      </w:r>
      <w:bookmarkEnd w:id="47"/>
    </w:p>
    <w:p>
      <w:pPr>
        <w:spacing w:before="120" w:line="360" w:lineRule="auto"/>
        <w:ind w:firstLine="480"/>
      </w:pPr>
      <w:r>
        <w:rPr>
          <w:rFonts w:hint="eastAsia"/>
        </w:rPr>
        <w:t>包含字段：边坡编号，边坡名称，监测断面、测量编号、测点类型（深部，地表）。</w:t>
      </w:r>
    </w:p>
    <w:p>
      <w:pPr>
        <w:spacing w:before="120" w:line="360" w:lineRule="auto"/>
        <w:ind w:firstLine="480"/>
      </w:pPr>
      <w:r>
        <w:rPr>
          <w:rFonts w:hint="eastAsia"/>
        </w:rPr>
        <w:t>功能描述：对于边坡而言，能对监测断面/检测点进行相应的增，删，改，查</w:t>
      </w:r>
    </w:p>
    <w:p>
      <w:pPr>
        <w:spacing w:before="120" w:line="360" w:lineRule="auto"/>
        <w:ind w:firstLine="480"/>
      </w:pPr>
      <w:r>
        <w:rPr>
          <w:rFonts w:hint="eastAsia"/>
        </w:rPr>
        <w:t>条件查询：边坡编号，边坡名称，监测断面，测量编号</w:t>
      </w:r>
    </w:p>
    <w:p>
      <w:pPr>
        <w:spacing w:line="360" w:lineRule="auto"/>
        <w:ind w:firstLine="420" w:firstLineChars="200"/>
      </w:pPr>
      <w:r>
        <w:rPr>
          <w:rFonts w:hint="eastAsia"/>
        </w:rPr>
        <w:t>字段列表：边坡编号，边坡名称，监测断面，测量编号，测点类型，安装时间</w:t>
      </w:r>
    </w:p>
    <w:p>
      <w:pPr>
        <w:spacing w:line="360" w:lineRule="auto"/>
        <w:ind w:firstLine="420" w:firstLineChars="200"/>
      </w:pPr>
      <w:r>
        <w:rPr>
          <w:rFonts w:hint="eastAsia"/>
        </w:rPr>
        <w:t>如下图示：</w:t>
      </w:r>
    </w:p>
    <w:p>
      <w:pPr>
        <w:spacing w:line="360" w:lineRule="auto"/>
        <w:ind w:firstLine="420" w:firstLineChars="200"/>
      </w:pPr>
      <w:r>
        <w:drawing>
          <wp:inline distT="0" distB="0" distL="0" distR="0">
            <wp:extent cx="5939790" cy="22066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3"/>
                    <a:stretch>
                      <a:fillRect/>
                    </a:stretch>
                  </pic:blipFill>
                  <pic:spPr>
                    <a:xfrm>
                      <a:off x="0" y="0"/>
                      <a:ext cx="5939790" cy="2206625"/>
                    </a:xfrm>
                    <a:prstGeom prst="rect">
                      <a:avLst/>
                    </a:prstGeom>
                  </pic:spPr>
                </pic:pic>
              </a:graphicData>
            </a:graphic>
          </wp:inline>
        </w:drawing>
      </w:r>
    </w:p>
    <w:p>
      <w:pPr>
        <w:spacing w:line="360" w:lineRule="auto"/>
        <w:ind w:firstLine="420" w:firstLineChars="200"/>
      </w:pPr>
      <w:r>
        <w:rPr>
          <w:rFonts w:hint="eastAsia"/>
        </w:rPr>
        <w:t>说明：对于深部位移监测孔而言，测量编号即等于深孔编号。对于地表变形监测而言，测量编号与地表变形传感器存在对应关系。</w:t>
      </w:r>
      <w:r>
        <w:tab/>
      </w:r>
      <w:r>
        <w:t xml:space="preserve">  </w:t>
      </w:r>
    </w:p>
    <w:p>
      <w:pPr>
        <w:pStyle w:val="4"/>
        <w:numPr>
          <w:ilvl w:val="2"/>
          <w:numId w:val="0"/>
        </w:numPr>
        <w:tabs>
          <w:tab w:val="left" w:pos="851"/>
        </w:tabs>
        <w:rPr>
          <w:rFonts w:ascii="宋体" w:hAnsi="宋体"/>
        </w:rPr>
      </w:pPr>
      <w:bookmarkStart w:id="48" w:name="_Toc473746002"/>
      <w:r>
        <w:rPr>
          <w:rFonts w:hint="eastAsia" w:ascii="宋体" w:hAnsi="宋体"/>
        </w:rPr>
        <w:t>4.2.</w:t>
      </w:r>
      <w:r>
        <w:rPr>
          <w:rFonts w:ascii="宋体" w:hAnsi="宋体"/>
        </w:rPr>
        <w:t>5</w:t>
      </w:r>
      <w:r>
        <w:rPr>
          <w:rFonts w:hint="eastAsia"/>
        </w:rPr>
        <w:t>中继器信息管理</w:t>
      </w:r>
      <w:bookmarkEnd w:id="48"/>
    </w:p>
    <w:p>
      <w:pPr>
        <w:spacing w:line="360" w:lineRule="auto"/>
      </w:pPr>
      <w:r>
        <w:rPr>
          <w:rFonts w:hint="eastAsia"/>
        </w:rPr>
        <w:t>描述：记录历史记录，当前记录</w:t>
      </w:r>
    </w:p>
    <w:p>
      <w:pPr>
        <w:spacing w:line="360" w:lineRule="auto"/>
      </w:pPr>
      <w:r>
        <w:rPr>
          <w:rFonts w:hint="eastAsia"/>
        </w:rPr>
        <w:t>中继器编号，所属孔编号，所属边坡编号，中继器状态，当前安装时间，更换时间，录入时间，录入人，更新时间，更新人</w:t>
      </w:r>
    </w:p>
    <w:p>
      <w:pPr>
        <w:spacing w:line="360" w:lineRule="auto"/>
      </w:pPr>
      <w:r>
        <w:rPr>
          <w:rFonts w:hint="eastAsia"/>
        </w:rPr>
        <w:t>查询条件：中继器编号，所属孔编号，所属边坡编号，中继器状态</w:t>
      </w:r>
    </w:p>
    <w:p>
      <w:pPr>
        <w:pStyle w:val="4"/>
        <w:numPr>
          <w:ilvl w:val="2"/>
          <w:numId w:val="0"/>
        </w:numPr>
        <w:tabs>
          <w:tab w:val="left" w:pos="851"/>
        </w:tabs>
        <w:rPr>
          <w:rFonts w:ascii="宋体" w:hAnsi="宋体"/>
        </w:rPr>
      </w:pPr>
      <w:bookmarkStart w:id="49" w:name="_Toc473746003"/>
      <w:r>
        <w:rPr>
          <w:rFonts w:hint="eastAsia" w:ascii="宋体" w:hAnsi="宋体"/>
        </w:rPr>
        <w:t>4.2.</w:t>
      </w:r>
      <w:r>
        <w:rPr>
          <w:rFonts w:ascii="宋体" w:hAnsi="宋体"/>
        </w:rPr>
        <w:t>6</w:t>
      </w:r>
      <w:r>
        <w:rPr>
          <w:rFonts w:hint="eastAsia"/>
        </w:rPr>
        <w:t>传感器信息管理</w:t>
      </w:r>
      <w:bookmarkEnd w:id="49"/>
    </w:p>
    <w:p>
      <w:pPr>
        <w:spacing w:before="120" w:line="360" w:lineRule="auto"/>
        <w:ind w:firstLine="480"/>
        <w:rPr>
          <w:rFonts w:ascii="宋体" w:hAnsi="宋体"/>
          <w:color w:val="FF0000"/>
        </w:rPr>
      </w:pPr>
      <w:r>
        <w:rPr>
          <w:rFonts w:hint="eastAsia" w:ascii="宋体" w:hAnsi="宋体"/>
          <w:color w:val="FF0000"/>
        </w:rPr>
        <w:t>包含字段：传感器的编号，埋深，部设间距，序号，坐标位置，所属边坡（工点，线路），所属中继器，预警阀值，有效状态，安装时间，更换时间，当前发送命令间隔，历史发送命令间隔，修改发送命令时间，录入时间，录入人，更新时间，更新人。</w:t>
      </w:r>
    </w:p>
    <w:p>
      <w:pPr>
        <w:spacing w:before="120" w:line="360" w:lineRule="auto"/>
        <w:ind w:firstLine="480"/>
        <w:rPr>
          <w:rFonts w:ascii="宋体" w:hAnsi="宋体"/>
        </w:rPr>
      </w:pPr>
      <w:r>
        <w:rPr>
          <w:rFonts w:hint="eastAsia" w:ascii="宋体" w:hAnsi="宋体"/>
        </w:rPr>
        <w:t>描述：增加传感器信息模块：例该传感器硬件信息，传感器改更换日期，更换人员，更好时间，更换单位等（施工人员手工增加）。</w:t>
      </w:r>
    </w:p>
    <w:p>
      <w:pPr>
        <w:spacing w:before="120" w:line="360" w:lineRule="auto"/>
        <w:ind w:firstLine="480"/>
        <w:rPr>
          <w:rFonts w:ascii="宋体" w:hAnsi="宋体"/>
        </w:rPr>
      </w:pPr>
      <w:r>
        <w:rPr>
          <w:rFonts w:hint="eastAsia" w:ascii="宋体" w:hAnsi="宋体"/>
        </w:rPr>
        <w:t>该模块主要对传感器进行管理，可以设定传感器的编号，坐标位置，所属边坡（工点，线路），预警阀值，有效状态等。</w:t>
      </w:r>
    </w:p>
    <w:p>
      <w:pPr>
        <w:pStyle w:val="4"/>
        <w:numPr>
          <w:ilvl w:val="2"/>
          <w:numId w:val="0"/>
        </w:numPr>
        <w:tabs>
          <w:tab w:val="left" w:pos="851"/>
        </w:tabs>
        <w:rPr>
          <w:rFonts w:ascii="宋体" w:hAnsi="宋体"/>
        </w:rPr>
      </w:pPr>
      <w:bookmarkStart w:id="50" w:name="_Toc473746004"/>
      <w:r>
        <w:rPr>
          <w:rFonts w:hint="eastAsia" w:ascii="宋体" w:hAnsi="宋体"/>
        </w:rPr>
        <w:t>4.2.</w:t>
      </w:r>
      <w:bookmarkStart w:id="51" w:name="_Toc11764"/>
      <w:r>
        <w:rPr>
          <w:rFonts w:ascii="宋体" w:hAnsi="宋体"/>
        </w:rPr>
        <w:t>7</w:t>
      </w:r>
      <w:r>
        <w:rPr>
          <w:rFonts w:hint="eastAsia"/>
        </w:rPr>
        <w:t>深部位移监测</w:t>
      </w:r>
      <w:bookmarkEnd w:id="50"/>
      <w:bookmarkEnd w:id="51"/>
    </w:p>
    <w:p>
      <w:pPr>
        <w:spacing w:before="120" w:line="360" w:lineRule="auto"/>
        <w:ind w:firstLine="480"/>
        <w:rPr>
          <w:rFonts w:ascii="宋体" w:hAnsi="宋体"/>
        </w:rPr>
      </w:pPr>
      <w:r>
        <w:rPr>
          <w:rFonts w:hint="eastAsia" w:ascii="宋体" w:hAnsi="宋体"/>
        </w:rPr>
        <w:t>具体部分：曲线，数据（1.列表可查看），角度，速度，加速度，温度都需要进行曲线展示，同时注意问题：X轴坐标，Y 轴坐标，支持手工输入最小刻度，例如原先是1米为一个单位，我在手工修改X轴变成2米那么整体曲线会进行支持改变。同理：Y轴一致。支持用鼠标进行放大，缩小。X轴，Y轴，可以拖动。</w:t>
      </w:r>
    </w:p>
    <w:p>
      <w:pPr>
        <w:numPr>
          <w:ilvl w:val="0"/>
          <w:numId w:val="13"/>
        </w:numPr>
        <w:spacing w:before="156" w:beforeLines="50" w:line="360" w:lineRule="auto"/>
        <w:ind w:firstLine="420" w:firstLineChars="200"/>
        <w:jc w:val="left"/>
      </w:pPr>
      <w:r>
        <w:rPr>
          <w:rFonts w:hint="eastAsia"/>
        </w:rPr>
        <w:t>深部位移监测孔信息（中继器信息）及深部位移传感器信息</w:t>
      </w:r>
    </w:p>
    <w:p>
      <w:pPr>
        <w:spacing w:before="120" w:line="360" w:lineRule="auto"/>
        <w:ind w:firstLine="480"/>
        <w:jc w:val="left"/>
      </w:pPr>
      <w:r>
        <w:rPr>
          <w:rFonts w:hint="eastAsia"/>
        </w:rPr>
        <w:t>一个边坡范围有若干个深部位移监测孔，一般情况下，一个深部位移监测孔对应一个中继器，但监测孔深度大于</w:t>
      </w:r>
      <w:r>
        <w:t>50</w:t>
      </w:r>
      <w:r>
        <w:rPr>
          <w:rFonts w:hint="eastAsia"/>
        </w:rPr>
        <w:t>米时，一个深部位移监测孔对应多个中继器，每个中继器对应若干个深部位移传感器。深部位移传感器有线连接到中继器，中继器将多个深部位移传感器监测数据统一发给基站。</w:t>
      </w:r>
    </w:p>
    <w:p>
      <w:pPr>
        <w:spacing w:before="120" w:line="360" w:lineRule="auto"/>
        <w:ind w:firstLine="480"/>
        <w:jc w:val="left"/>
      </w:pPr>
      <w:r>
        <w:rPr>
          <w:rFonts w:hint="eastAsia"/>
        </w:rPr>
        <w:t>监测预警模块中需要生成各个深部位移传感器自身的监测曲线，以及深孔内所有传感器累加的位移曲线（类似高铁路基监测）。</w:t>
      </w:r>
    </w:p>
    <w:p>
      <w:pPr>
        <w:spacing w:before="120" w:line="360" w:lineRule="auto"/>
        <w:ind w:firstLine="480"/>
        <w:jc w:val="left"/>
      </w:pPr>
      <w:r>
        <w:rPr>
          <w:rFonts w:hint="eastAsia"/>
        </w:rPr>
        <w:t>其它参照高铁路基监测系统。</w:t>
      </w:r>
    </w:p>
    <w:p>
      <w:pPr>
        <w:pStyle w:val="43"/>
        <w:spacing w:line="360" w:lineRule="auto"/>
        <w:jc w:val="center"/>
      </w:pPr>
      <w:r>
        <w:drawing>
          <wp:inline distT="0" distB="0" distL="0" distR="0">
            <wp:extent cx="1036320" cy="179832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1036320" cy="1798320"/>
                    </a:xfrm>
                    <a:prstGeom prst="rect">
                      <a:avLst/>
                    </a:prstGeom>
                    <a:noFill/>
                    <a:ln>
                      <a:noFill/>
                    </a:ln>
                  </pic:spPr>
                </pic:pic>
              </a:graphicData>
            </a:graphic>
          </wp:inline>
        </w:drawing>
      </w:r>
    </w:p>
    <w:p>
      <w:pPr>
        <w:pStyle w:val="43"/>
        <w:spacing w:line="360" w:lineRule="auto"/>
        <w:ind w:left="420" w:leftChars="200" w:firstLine="0" w:firstLineChars="0"/>
        <w:jc w:val="center"/>
      </w:pPr>
      <w:r>
        <w:rPr>
          <w:rFonts w:hint="eastAsia"/>
        </w:rPr>
        <w:t>深部位移监测</w:t>
      </w:r>
    </w:p>
    <w:p>
      <w:pPr>
        <w:spacing w:before="120"/>
        <w:ind w:firstLine="480"/>
      </w:pPr>
    </w:p>
    <w:p>
      <w:pPr>
        <w:spacing w:before="120"/>
        <w:ind w:firstLine="482"/>
        <w:rPr>
          <w:b/>
        </w:rPr>
      </w:pPr>
      <w:r>
        <w:rPr>
          <w:rFonts w:hint="eastAsia"/>
          <w:b/>
        </w:rPr>
        <w:t>二、深部位移监测</w:t>
      </w:r>
    </w:p>
    <w:p>
      <w:pPr>
        <w:spacing w:before="120"/>
        <w:ind w:firstLine="480"/>
      </w:pPr>
      <w:r>
        <w:t>1</w:t>
      </w:r>
      <w:r>
        <w:rPr>
          <w:rFonts w:hint="eastAsia"/>
        </w:rPr>
        <w:t>、</w:t>
      </w:r>
      <w:r>
        <w:t>X</w:t>
      </w:r>
      <w:r>
        <w:rPr>
          <w:rFonts w:hint="eastAsia"/>
        </w:rPr>
        <w:t>、</w:t>
      </w:r>
      <w:r>
        <w:t>Y</w:t>
      </w:r>
      <w:r>
        <w:rPr>
          <w:rFonts w:hint="eastAsia"/>
        </w:rPr>
        <w:t>轴相对位移曲线图</w:t>
      </w:r>
    </w:p>
    <w:p>
      <w:pPr>
        <w:pStyle w:val="43"/>
        <w:numPr>
          <w:ilvl w:val="0"/>
          <w:numId w:val="14"/>
        </w:numPr>
        <w:spacing w:line="360" w:lineRule="auto"/>
        <w:ind w:left="0" w:firstLine="480"/>
        <w:rPr>
          <w:sz w:val="24"/>
        </w:rPr>
      </w:pPr>
      <w:r>
        <w:rPr>
          <w:rFonts w:hint="eastAsia"/>
          <w:sz w:val="24"/>
        </w:rPr>
        <w:t>简述：深部位移变形监测传感器是安设于竖向深孔内，多个传感器间隔布设固定。每次数据采集，会同时将多个传感器的数据打包成一个报文发送到服务器端。服务器端进行协议解析后得到每个传感器的角度值，将本次数据采集的所有传感器数据经过角度位移变换后，连成一线，这条线就是位移曲线。</w:t>
      </w:r>
    </w:p>
    <w:p>
      <w:pPr>
        <w:pStyle w:val="43"/>
        <w:spacing w:line="360" w:lineRule="auto"/>
        <w:ind w:firstLine="0" w:firstLineChars="0"/>
        <w:rPr>
          <w:sz w:val="24"/>
        </w:rPr>
      </w:pPr>
      <w:r>
        <w:rPr>
          <w:rFonts w:hint="eastAsia"/>
          <w:sz w:val="24"/>
        </w:rPr>
        <w:t>在这里我们会涉及到两条曲线：绝对位移曲线和相对位移曲线。绝对位移曲线就是通过角度计算后累加得到的曲线。相对位移曲线就是两条绝对位移曲线的差值绘制的曲线。</w:t>
      </w:r>
    </w:p>
    <w:p>
      <w:pPr>
        <w:pStyle w:val="43"/>
        <w:spacing w:line="360" w:lineRule="auto"/>
        <w:ind w:firstLine="0" w:firstLineChars="0"/>
        <w:rPr>
          <w:sz w:val="24"/>
        </w:rPr>
      </w:pPr>
      <w:r>
        <w:rPr>
          <w:rFonts w:hint="eastAsia"/>
          <w:sz w:val="24"/>
        </w:rPr>
        <w:t>在实际应用过程中，相对位移曲线是我们需要展示出来的，绝对位移曲线可以不用展示。</w:t>
      </w:r>
    </w:p>
    <w:p>
      <w:pPr>
        <w:pStyle w:val="43"/>
        <w:numPr>
          <w:ilvl w:val="0"/>
          <w:numId w:val="14"/>
        </w:numPr>
        <w:spacing w:line="360" w:lineRule="auto"/>
        <w:ind w:left="0" w:firstLine="480"/>
        <w:rPr>
          <w:sz w:val="24"/>
        </w:rPr>
      </w:pPr>
      <w:r>
        <w:rPr>
          <w:rFonts w:hint="eastAsia"/>
          <w:sz w:val="24"/>
        </w:rPr>
        <w:t>安装示意图：如下图表示一个孔里面装了三个传感器，每个传感器都有角度值，通过三角函数关系可以计算出每个传感器的位移偏移量。在工程应用中，会有多个传感器，相邻传感器间隔不定（可能是</w:t>
      </w:r>
      <w:r>
        <w:rPr>
          <w:sz w:val="24"/>
        </w:rPr>
        <w:t>1</w:t>
      </w:r>
      <w:r>
        <w:rPr>
          <w:rFonts w:hint="eastAsia"/>
          <w:sz w:val="24"/>
        </w:rPr>
        <w:t>米、</w:t>
      </w:r>
      <w:r>
        <w:rPr>
          <w:sz w:val="24"/>
        </w:rPr>
        <w:t>2</w:t>
      </w:r>
      <w:r>
        <w:rPr>
          <w:rFonts w:hint="eastAsia"/>
          <w:sz w:val="24"/>
        </w:rPr>
        <w:t>米等），在软件上面，我们会事先配置好传感器间距。</w:t>
      </w:r>
    </w:p>
    <w:p>
      <w:pPr>
        <w:pStyle w:val="43"/>
        <w:ind w:firstLine="0" w:firstLineChars="0"/>
        <w:rPr>
          <w:sz w:val="24"/>
        </w:rPr>
      </w:pPr>
    </w:p>
    <w:p>
      <w:pPr>
        <w:pStyle w:val="43"/>
        <w:widowControl/>
        <w:ind w:firstLine="0" w:firstLineChars="0"/>
        <w:jc w:val="left"/>
        <w:rPr>
          <w:rFonts w:ascii="宋体" w:hAnsi="宋体" w:cs="宋体"/>
          <w:kern w:val="0"/>
          <w:sz w:val="24"/>
        </w:rPr>
      </w:pPr>
      <w:r>
        <w:rPr>
          <w:kern w:val="0"/>
        </w:rPr>
        <w:drawing>
          <wp:inline distT="0" distB="0" distL="0" distR="0">
            <wp:extent cx="4457700" cy="496062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4457700" cy="4960620"/>
                    </a:xfrm>
                    <a:prstGeom prst="rect">
                      <a:avLst/>
                    </a:prstGeom>
                    <a:noFill/>
                    <a:ln>
                      <a:noFill/>
                    </a:ln>
                  </pic:spPr>
                </pic:pic>
              </a:graphicData>
            </a:graphic>
          </wp:inline>
        </w:drawing>
      </w:r>
    </w:p>
    <w:p>
      <w:pPr>
        <w:pStyle w:val="43"/>
        <w:widowControl/>
        <w:ind w:firstLine="0" w:firstLineChars="0"/>
        <w:jc w:val="left"/>
        <w:rPr>
          <w:rFonts w:ascii="宋体" w:hAnsi="宋体" w:cs="宋体"/>
          <w:kern w:val="0"/>
          <w:sz w:val="24"/>
        </w:rPr>
      </w:pPr>
    </w:p>
    <w:p>
      <w:pPr>
        <w:pStyle w:val="43"/>
        <w:numPr>
          <w:ilvl w:val="0"/>
          <w:numId w:val="14"/>
        </w:numPr>
        <w:spacing w:line="360" w:lineRule="auto"/>
        <w:ind w:left="0" w:firstLine="480"/>
        <w:rPr>
          <w:rFonts w:ascii="Times New Roman" w:hAnsi="Times New Roman" w:cs="Times New Roman"/>
          <w:sz w:val="24"/>
        </w:rPr>
      </w:pPr>
      <w:r>
        <w:rPr>
          <w:rFonts w:hint="eastAsia"/>
          <w:sz w:val="24"/>
        </w:rPr>
        <w:t>数据样式：如下图是深部位移传感器的数据在数据库表里的存储结构。同一个时间和同一个井上装置编号表示某一次的数据采集。</w:t>
      </w:r>
    </w:p>
    <w:p>
      <w:pPr>
        <w:spacing w:before="120"/>
        <w:ind w:firstLine="480"/>
        <w:rPr>
          <w:sz w:val="24"/>
        </w:rPr>
      </w:pPr>
      <w:r>
        <w:drawing>
          <wp:inline distT="0" distB="0" distL="0" distR="0">
            <wp:extent cx="5029200" cy="176022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029200" cy="1760220"/>
                    </a:xfrm>
                    <a:prstGeom prst="rect">
                      <a:avLst/>
                    </a:prstGeom>
                    <a:noFill/>
                    <a:ln>
                      <a:noFill/>
                    </a:ln>
                  </pic:spPr>
                </pic:pic>
              </a:graphicData>
            </a:graphic>
          </wp:inline>
        </w:drawing>
      </w:r>
    </w:p>
    <w:p>
      <w:pPr>
        <w:pStyle w:val="43"/>
        <w:numPr>
          <w:ilvl w:val="0"/>
          <w:numId w:val="14"/>
        </w:numPr>
        <w:spacing w:line="360" w:lineRule="auto"/>
        <w:ind w:left="0" w:firstLine="480"/>
        <w:rPr>
          <w:sz w:val="24"/>
        </w:rPr>
      </w:pPr>
      <w:r>
        <w:rPr>
          <w:rFonts w:hint="eastAsia"/>
          <w:sz w:val="24"/>
        </w:rPr>
        <w:t>计算公式：</w:t>
      </w:r>
    </w:p>
    <w:p>
      <w:pPr>
        <w:pStyle w:val="43"/>
        <w:numPr>
          <w:ilvl w:val="0"/>
          <w:numId w:val="14"/>
        </w:numPr>
        <w:ind w:left="0" w:firstLine="442"/>
        <w:rPr>
          <w:b/>
          <w:sz w:val="22"/>
        </w:rPr>
      </w:pPr>
      <w:r>
        <w:rPr>
          <w:rFonts w:hint="eastAsia"/>
          <w:b/>
          <w:sz w:val="22"/>
        </w:rPr>
        <w:t>计算井上</w:t>
      </w:r>
      <w:r>
        <w:rPr>
          <w:rFonts w:hint="eastAsia"/>
          <w:sz w:val="24"/>
        </w:rPr>
        <w:t>装置</w:t>
      </w:r>
      <w:r>
        <w:rPr>
          <w:rFonts w:hint="eastAsia"/>
          <w:b/>
          <w:sz w:val="22"/>
        </w:rPr>
        <w:t>传感器绝对位移</w:t>
      </w:r>
    </w:p>
    <w:p>
      <w:pPr>
        <w:pStyle w:val="43"/>
        <w:widowControl/>
        <w:numPr>
          <w:ilvl w:val="0"/>
          <w:numId w:val="15"/>
        </w:numPr>
        <w:shd w:val="clear" w:color="auto" w:fill="FFFFFF"/>
        <w:spacing w:before="100" w:beforeAutospacing="1" w:after="100" w:afterAutospacing="1"/>
        <w:ind w:left="0" w:firstLine="480"/>
        <w:jc w:val="left"/>
        <w:rPr>
          <w:rFonts w:ascii="Verdana" w:hAnsi="Verdana" w:cs="宋体"/>
          <w:color w:val="000000"/>
          <w:kern w:val="0"/>
          <w:sz w:val="24"/>
        </w:rPr>
      </w:pPr>
      <w:r>
        <w:rPr>
          <w:rFonts w:hint="eastAsia" w:ascii="Verdana" w:hAnsi="Verdana" w:cs="宋体"/>
          <w:color w:val="000000"/>
          <w:kern w:val="0"/>
          <w:sz w:val="24"/>
        </w:rPr>
        <w:t>第一步：单个传感器的位移</w:t>
      </w:r>
    </w:p>
    <w:p>
      <w:pPr>
        <w:widowControl/>
        <w:shd w:val="clear" w:color="auto" w:fill="FFFFFF"/>
        <w:spacing w:before="120"/>
        <w:ind w:firstLine="480"/>
        <w:jc w:val="left"/>
        <w:rPr>
          <w:rFonts w:ascii="Verdana" w:hAnsi="Verdana" w:cs="宋体"/>
          <w:color w:val="000000"/>
          <w:kern w:val="0"/>
          <w:sz w:val="24"/>
        </w:rPr>
      </w:pPr>
      <w:r>
        <w:rPr>
          <w:rFonts w:hint="eastAsia" w:ascii="Verdana" w:hAnsi="Verdana" w:cs="宋体"/>
          <w:color w:val="000000"/>
          <w:kern w:val="0"/>
        </w:rPr>
        <w:t>将井上装置采集的每一个传感器角度值换算为垂直位移，即</w:t>
      </w:r>
    </w:p>
    <w:p>
      <w:pPr>
        <w:widowControl/>
        <w:shd w:val="clear" w:color="auto" w:fill="FFFFFF"/>
        <w:spacing w:before="120"/>
        <w:ind w:firstLine="480"/>
        <w:jc w:val="left"/>
        <w:rPr>
          <w:rFonts w:ascii="Verdana" w:hAnsi="Verdana" w:cs="宋体"/>
          <w:color w:val="000000"/>
          <w:kern w:val="0"/>
        </w:rPr>
      </w:pPr>
    </w:p>
    <w:p>
      <w:pPr>
        <w:widowControl/>
        <w:shd w:val="clear" w:color="auto" w:fill="FFFFFF"/>
        <w:spacing w:before="120"/>
        <w:ind w:firstLine="480"/>
        <w:jc w:val="left"/>
        <w:rPr>
          <w:rFonts w:ascii="Verdana" w:hAnsi="Verdana" w:cs="宋体"/>
          <w:color w:val="000000"/>
          <w:kern w:val="0"/>
        </w:rPr>
      </w:pPr>
      <w:r>
        <w:rPr>
          <w:rFonts w:hint="eastAsia" w:ascii="Verdana" w:hAnsi="Verdana" w:cs="宋体"/>
          <w:color w:val="000000"/>
          <w:kern w:val="0"/>
        </w:rPr>
        <w:t>表示第</w:t>
      </w:r>
      <w:r>
        <w:rPr>
          <w:rFonts w:ascii="Verdana" w:hAnsi="Verdana" w:cs="宋体"/>
          <w:color w:val="000000"/>
          <w:kern w:val="0"/>
        </w:rPr>
        <w:t>n</w:t>
      </w:r>
      <w:r>
        <w:rPr>
          <w:rFonts w:hint="eastAsia" w:ascii="Verdana" w:hAnsi="Verdana" w:cs="宋体"/>
          <w:color w:val="000000"/>
          <w:kern w:val="0"/>
        </w:rPr>
        <w:t>个井上装置传感器角度值</w:t>
      </w:r>
      <w:r>
        <w:rPr>
          <w:rFonts w:ascii="Verdana" w:hAnsi="Verdana" w:cs="宋体"/>
          <w:color w:val="000000"/>
          <w:kern w:val="0"/>
        </w:rPr>
        <w:t>(n&gt;=1)</w:t>
      </w:r>
      <w:r>
        <w:rPr>
          <w:rFonts w:hint="eastAsia" w:ascii="Verdana" w:hAnsi="Verdana" w:cs="宋体"/>
          <w:color w:val="000000"/>
          <w:kern w:val="0"/>
        </w:rPr>
        <w:t>，</w:t>
      </w:r>
      <w:r>
        <w:rPr>
          <w:rFonts w:ascii="Verdana" w:hAnsi="Verdana" w:cs="宋体"/>
          <w:color w:val="000000"/>
          <w:kern w:val="0"/>
        </w:rPr>
        <w:t>0.5</w:t>
      </w:r>
      <w:r>
        <w:rPr>
          <w:rFonts w:hint="eastAsia" w:ascii="Verdana" w:hAnsi="Verdana" w:cs="宋体"/>
          <w:color w:val="000000"/>
          <w:kern w:val="0"/>
        </w:rPr>
        <w:t>表示传感器间距，此处取</w:t>
      </w:r>
      <w:r>
        <w:rPr>
          <w:rFonts w:ascii="Verdana" w:hAnsi="Verdana" w:cs="宋体"/>
          <w:color w:val="000000"/>
          <w:kern w:val="0"/>
        </w:rPr>
        <w:t>0.5</w:t>
      </w:r>
      <w:r>
        <w:rPr>
          <w:rFonts w:hint="eastAsia" w:ascii="Verdana" w:hAnsi="Verdana" w:cs="宋体"/>
          <w:color w:val="000000"/>
          <w:kern w:val="0"/>
        </w:rPr>
        <w:t>米（</w:t>
      </w:r>
      <w:r>
        <w:rPr>
          <w:rFonts w:ascii="Verdana" w:hAnsi="Verdana" w:cs="宋体"/>
          <w:color w:val="000000"/>
          <w:kern w:val="0"/>
        </w:rPr>
        <w:t>m</w:t>
      </w:r>
      <w:r>
        <w:rPr>
          <w:rFonts w:hint="eastAsia" w:ascii="Verdana" w:hAnsi="Verdana" w:cs="宋体"/>
          <w:color w:val="000000"/>
          <w:kern w:val="0"/>
        </w:rPr>
        <w:t>）</w:t>
      </w:r>
    </w:p>
    <w:p>
      <w:pPr>
        <w:pStyle w:val="43"/>
        <w:widowControl/>
        <w:numPr>
          <w:ilvl w:val="0"/>
          <w:numId w:val="15"/>
        </w:numPr>
        <w:shd w:val="clear" w:color="auto" w:fill="FFFFFF"/>
        <w:spacing w:before="100" w:beforeAutospacing="1" w:after="100" w:afterAutospacing="1"/>
        <w:ind w:left="0" w:firstLine="480"/>
        <w:jc w:val="left"/>
        <w:rPr>
          <w:rFonts w:ascii="Verdana" w:hAnsi="Verdana" w:cs="宋体"/>
          <w:color w:val="000000"/>
          <w:kern w:val="0"/>
          <w:sz w:val="24"/>
        </w:rPr>
      </w:pPr>
      <w:r>
        <w:rPr>
          <w:rFonts w:hint="eastAsia" w:ascii="Verdana" w:hAnsi="Verdana" w:cs="宋体"/>
          <w:color w:val="000000"/>
          <w:kern w:val="0"/>
          <w:sz w:val="24"/>
        </w:rPr>
        <w:t>第二步：某个位置的累计位移</w:t>
      </w:r>
    </w:p>
    <w:p>
      <w:pPr>
        <w:widowControl/>
        <w:shd w:val="clear" w:color="auto" w:fill="FFFFFF"/>
        <w:spacing w:before="120"/>
        <w:ind w:firstLine="480"/>
        <w:jc w:val="left"/>
        <w:rPr>
          <w:rFonts w:ascii="Verdana" w:hAnsi="Verdana" w:cs="宋体"/>
          <w:color w:val="000000"/>
          <w:kern w:val="0"/>
          <w:sz w:val="24"/>
        </w:rPr>
      </w:pPr>
      <w:r>
        <w:rPr>
          <w:rFonts w:hint="eastAsia" w:ascii="Verdana" w:hAnsi="Verdana" w:cs="宋体"/>
          <w:color w:val="000000"/>
          <w:kern w:val="0"/>
        </w:rPr>
        <w:t>将按照</w:t>
      </w:r>
      <w:r>
        <w:rPr>
          <w:rFonts w:ascii="Verdana" w:hAnsi="Verdana" w:cs="宋体"/>
          <w:color w:val="000000"/>
          <w:kern w:val="0"/>
        </w:rPr>
        <w:t xml:space="preserve"> ... ... </w:t>
      </w:r>
      <w:r>
        <w:rPr>
          <w:rFonts w:hint="eastAsia" w:ascii="Verdana" w:hAnsi="Verdana" w:cs="宋体"/>
          <w:color w:val="000000"/>
          <w:kern w:val="0"/>
        </w:rPr>
        <w:t>反转，</w:t>
      </w:r>
    </w:p>
    <w:p>
      <w:pPr>
        <w:widowControl/>
        <w:shd w:val="clear" w:color="auto" w:fill="FFFFFF"/>
        <w:spacing w:before="120"/>
        <w:ind w:firstLine="480"/>
        <w:jc w:val="left"/>
        <w:rPr>
          <w:rFonts w:ascii="Verdana" w:hAnsi="Verdana" w:cs="宋体"/>
          <w:b/>
          <w:color w:val="FF0000"/>
          <w:kern w:val="0"/>
        </w:rPr>
      </w:pPr>
      <w:r>
        <w:rPr>
          <w:rFonts w:hint="eastAsia" w:ascii="Verdana" w:hAnsi="Verdana" w:cs="宋体"/>
          <w:color w:val="000000"/>
          <w:kern w:val="0"/>
        </w:rPr>
        <w:t>则代表第</w:t>
      </w:r>
      <w:r>
        <w:rPr>
          <w:rFonts w:ascii="Verdana" w:hAnsi="Verdana" w:cs="宋体"/>
          <w:color w:val="000000"/>
          <w:kern w:val="0"/>
        </w:rPr>
        <w:t>1</w:t>
      </w:r>
      <w:r>
        <w:rPr>
          <w:rFonts w:hint="eastAsia" w:ascii="Verdana" w:hAnsi="Verdana" w:cs="宋体"/>
          <w:color w:val="000000"/>
          <w:kern w:val="0"/>
        </w:rPr>
        <w:t>个井上装置传感器的</w:t>
      </w:r>
      <w:r>
        <w:rPr>
          <w:rFonts w:hint="eastAsia" w:ascii="Verdana" w:hAnsi="Verdana" w:cs="宋体"/>
          <w:b/>
          <w:color w:val="FF0000"/>
          <w:kern w:val="0"/>
        </w:rPr>
        <w:t>绝对位移</w:t>
      </w:r>
    </w:p>
    <w:p>
      <w:pPr>
        <w:widowControl/>
        <w:shd w:val="clear" w:color="auto" w:fill="FFFFFF"/>
        <w:spacing w:before="120"/>
        <w:ind w:firstLine="480"/>
        <w:jc w:val="left"/>
        <w:rPr>
          <w:rFonts w:ascii="Verdana" w:hAnsi="Verdana" w:cs="宋体"/>
          <w:b/>
          <w:color w:val="FF0000"/>
          <w:kern w:val="0"/>
        </w:rPr>
      </w:pPr>
      <w:r>
        <w:rPr>
          <w:rFonts w:hint="eastAsia" w:ascii="Verdana" w:hAnsi="Verdana" w:cs="宋体"/>
          <w:color w:val="000000"/>
          <w:kern w:val="0"/>
        </w:rPr>
        <w:t>则代表第</w:t>
      </w:r>
      <w:r>
        <w:rPr>
          <w:rFonts w:ascii="Verdana" w:hAnsi="Verdana" w:cs="宋体"/>
          <w:color w:val="000000"/>
          <w:kern w:val="0"/>
        </w:rPr>
        <w:t>2</w:t>
      </w:r>
      <w:r>
        <w:rPr>
          <w:rFonts w:hint="eastAsia" w:ascii="Verdana" w:hAnsi="Verdana" w:cs="宋体"/>
          <w:color w:val="000000"/>
          <w:kern w:val="0"/>
        </w:rPr>
        <w:t>个井上装置传感器的</w:t>
      </w:r>
      <w:r>
        <w:rPr>
          <w:rFonts w:hint="eastAsia" w:ascii="Verdana" w:hAnsi="Verdana" w:cs="宋体"/>
          <w:b/>
          <w:color w:val="FF0000"/>
          <w:kern w:val="0"/>
        </w:rPr>
        <w:t>绝对位移</w:t>
      </w:r>
    </w:p>
    <w:p>
      <w:pPr>
        <w:widowControl/>
        <w:shd w:val="clear" w:color="auto" w:fill="FFFFFF"/>
        <w:spacing w:before="120"/>
        <w:ind w:firstLine="480"/>
        <w:jc w:val="left"/>
        <w:rPr>
          <w:rFonts w:ascii="Verdana" w:hAnsi="Verdana" w:cs="宋体"/>
          <w:b/>
          <w:color w:val="FF0000"/>
          <w:kern w:val="0"/>
        </w:rPr>
      </w:pPr>
      <w:r>
        <w:rPr>
          <w:rFonts w:hint="eastAsia" w:ascii="Verdana" w:hAnsi="Verdana" w:cs="宋体"/>
          <w:color w:val="000000"/>
          <w:kern w:val="0"/>
        </w:rPr>
        <w:t>则代表第</w:t>
      </w:r>
      <w:r>
        <w:rPr>
          <w:rFonts w:ascii="Verdana" w:hAnsi="Verdana" w:cs="宋体"/>
          <w:color w:val="000000"/>
          <w:kern w:val="0"/>
        </w:rPr>
        <w:t>3</w:t>
      </w:r>
      <w:r>
        <w:rPr>
          <w:rFonts w:hint="eastAsia" w:ascii="Verdana" w:hAnsi="Verdana" w:cs="宋体"/>
          <w:color w:val="000000"/>
          <w:kern w:val="0"/>
        </w:rPr>
        <w:t>个井上装置传感器的</w:t>
      </w:r>
      <w:r>
        <w:rPr>
          <w:rFonts w:hint="eastAsia" w:ascii="Verdana" w:hAnsi="Verdana" w:cs="宋体"/>
          <w:b/>
          <w:color w:val="FF0000"/>
          <w:kern w:val="0"/>
        </w:rPr>
        <w:t>绝对位移</w:t>
      </w:r>
    </w:p>
    <w:p>
      <w:pPr>
        <w:widowControl/>
        <w:shd w:val="clear" w:color="auto" w:fill="FFFFFF"/>
        <w:spacing w:before="120"/>
        <w:ind w:firstLine="482"/>
        <w:jc w:val="left"/>
        <w:rPr>
          <w:rFonts w:ascii="Verdana" w:hAnsi="Verdana" w:cs="宋体"/>
          <w:b/>
          <w:color w:val="FF0000"/>
          <w:kern w:val="0"/>
        </w:rPr>
      </w:pPr>
      <w:r>
        <w:rPr>
          <w:rFonts w:hint="eastAsia" w:ascii="Verdana" w:hAnsi="Verdana" w:cs="宋体"/>
          <w:b/>
          <w:color w:val="FF0000"/>
          <w:kern w:val="0"/>
        </w:rPr>
        <w:t>。。。。。。依次类推</w:t>
      </w:r>
    </w:p>
    <w:p>
      <w:pPr>
        <w:widowControl/>
        <w:shd w:val="clear" w:color="auto" w:fill="FFFFFF"/>
        <w:spacing w:before="120"/>
        <w:ind w:firstLine="480"/>
        <w:jc w:val="left"/>
        <w:rPr>
          <w:rFonts w:ascii="Verdana" w:hAnsi="Verdana" w:cs="宋体"/>
          <w:color w:val="FF0000"/>
          <w:kern w:val="0"/>
        </w:rPr>
      </w:pPr>
      <w:r>
        <w:rPr>
          <w:rFonts w:hint="eastAsia" w:ascii="Verdana" w:hAnsi="Verdana" w:cs="宋体"/>
          <w:color w:val="000000"/>
          <w:kern w:val="0"/>
        </w:rPr>
        <w:t>则代表第</w:t>
      </w:r>
      <w:r>
        <w:rPr>
          <w:rFonts w:ascii="Verdana" w:hAnsi="Verdana" w:cs="宋体"/>
          <w:color w:val="000000"/>
          <w:kern w:val="0"/>
        </w:rPr>
        <w:t>n</w:t>
      </w:r>
      <w:r>
        <w:rPr>
          <w:rFonts w:hint="eastAsia" w:ascii="Verdana" w:hAnsi="Verdana" w:cs="宋体"/>
          <w:color w:val="000000"/>
          <w:kern w:val="0"/>
        </w:rPr>
        <w:t>个井上装置传感器的</w:t>
      </w:r>
      <w:r>
        <w:rPr>
          <w:rFonts w:hint="eastAsia" w:ascii="Verdana" w:hAnsi="Verdana" w:cs="宋体"/>
          <w:b/>
          <w:color w:val="FF0000"/>
          <w:kern w:val="0"/>
        </w:rPr>
        <w:t>绝对位移</w:t>
      </w:r>
    </w:p>
    <w:p>
      <w:pPr>
        <w:pStyle w:val="43"/>
        <w:widowControl/>
        <w:numPr>
          <w:ilvl w:val="0"/>
          <w:numId w:val="15"/>
        </w:numPr>
        <w:shd w:val="clear" w:color="auto" w:fill="FFFFFF"/>
        <w:spacing w:before="100" w:beforeAutospacing="1" w:after="100" w:afterAutospacing="1" w:line="360" w:lineRule="auto"/>
        <w:ind w:left="0" w:firstLine="480"/>
        <w:jc w:val="left"/>
        <w:rPr>
          <w:rFonts w:ascii="Verdana" w:hAnsi="Verdana" w:cs="宋体"/>
          <w:color w:val="000000"/>
          <w:kern w:val="0"/>
          <w:sz w:val="24"/>
        </w:rPr>
      </w:pPr>
      <w:r>
        <w:rPr>
          <w:rFonts w:hint="eastAsia" w:ascii="Verdana" w:hAnsi="Verdana" w:cs="宋体"/>
          <w:color w:val="000000"/>
          <w:kern w:val="0"/>
          <w:sz w:val="24"/>
        </w:rPr>
        <w:t>第三步：重复第一步和第二步，得到多组绝对位移值。然后将然后每两组两组之差就得到一组新的值，用新的这组值绘制一条曲线，就是我们需要的相对位移曲线。这里选取的两组做差的数据，减数默认是查询这个时间段里的第一条曲线。不过我们也可以设置将数据库中已有的任意一组数据作为减数。</w:t>
      </w:r>
    </w:p>
    <w:p>
      <w:pPr>
        <w:pStyle w:val="43"/>
        <w:numPr>
          <w:ilvl w:val="0"/>
          <w:numId w:val="14"/>
        </w:numPr>
        <w:spacing w:line="360" w:lineRule="auto"/>
        <w:ind w:left="0" w:firstLine="480"/>
        <w:rPr>
          <w:rFonts w:ascii="Times New Roman" w:hAnsi="Times New Roman" w:cs="Times New Roman"/>
          <w:sz w:val="24"/>
        </w:rPr>
      </w:pPr>
      <w:r>
        <w:rPr>
          <w:rFonts w:hint="eastAsia"/>
          <w:sz w:val="24"/>
        </w:rPr>
        <w:t>数据表格展示：如下图，是截取的两次采集的数据。图片上第一组是第一采集的，第二组是第二次采集的。画曲线的值取的就是表格最后一列的数据。前面叙述的算法可以很直观的在下图展示出来。（这只是一个方向的，实际中一组数据里面有</w:t>
      </w:r>
      <w:r>
        <w:rPr>
          <w:sz w:val="24"/>
        </w:rPr>
        <w:t>X</w:t>
      </w:r>
      <w:r>
        <w:rPr>
          <w:rFonts w:hint="eastAsia"/>
          <w:sz w:val="24"/>
        </w:rPr>
        <w:t>、</w:t>
      </w:r>
      <w:r>
        <w:rPr>
          <w:sz w:val="24"/>
        </w:rPr>
        <w:t>Y</w:t>
      </w:r>
      <w:r>
        <w:rPr>
          <w:rFonts w:hint="eastAsia"/>
          <w:sz w:val="24"/>
        </w:rPr>
        <w:t>两个方向，算法一样）</w:t>
      </w:r>
    </w:p>
    <w:p>
      <w:pPr>
        <w:spacing w:before="120"/>
        <w:ind w:firstLine="480"/>
        <w:rPr>
          <w:sz w:val="24"/>
        </w:rPr>
      </w:pPr>
      <w:r>
        <w:drawing>
          <wp:inline distT="0" distB="0" distL="0" distR="0">
            <wp:extent cx="5265420" cy="210312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65420" cy="2103120"/>
                    </a:xfrm>
                    <a:prstGeom prst="rect">
                      <a:avLst/>
                    </a:prstGeom>
                    <a:noFill/>
                    <a:ln>
                      <a:noFill/>
                    </a:ln>
                  </pic:spPr>
                </pic:pic>
              </a:graphicData>
            </a:graphic>
          </wp:inline>
        </w:drawing>
      </w:r>
    </w:p>
    <w:p>
      <w:pPr>
        <w:spacing w:before="120"/>
        <w:ind w:firstLine="480"/>
      </w:pPr>
    </w:p>
    <w:p>
      <w:pPr>
        <w:pStyle w:val="43"/>
        <w:numPr>
          <w:ilvl w:val="0"/>
          <w:numId w:val="14"/>
        </w:numPr>
        <w:ind w:left="0" w:firstLine="480"/>
        <w:rPr>
          <w:sz w:val="24"/>
        </w:rPr>
      </w:pPr>
      <w:r>
        <w:rPr>
          <w:rFonts w:hint="eastAsia"/>
          <w:sz w:val="24"/>
        </w:rPr>
        <w:t>曲线展示</w:t>
      </w:r>
    </w:p>
    <w:p>
      <w:pPr>
        <w:spacing w:before="120"/>
        <w:ind w:firstLine="480"/>
        <w:jc w:val="center"/>
        <w:rPr>
          <w:sz w:val="24"/>
        </w:rPr>
      </w:pPr>
      <w:r>
        <w:drawing>
          <wp:inline distT="0" distB="0" distL="0" distR="0">
            <wp:extent cx="3947160" cy="4221480"/>
            <wp:effectExtent l="0" t="0" r="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947160" cy="4221480"/>
                    </a:xfrm>
                    <a:prstGeom prst="rect">
                      <a:avLst/>
                    </a:prstGeom>
                    <a:noFill/>
                    <a:ln>
                      <a:noFill/>
                    </a:ln>
                  </pic:spPr>
                </pic:pic>
              </a:graphicData>
            </a:graphic>
          </wp:inline>
        </w:drawing>
      </w:r>
    </w:p>
    <w:p>
      <w:pPr>
        <w:spacing w:before="120"/>
        <w:ind w:firstLine="480"/>
        <w:jc w:val="center"/>
      </w:pPr>
      <w:r>
        <w:drawing>
          <wp:inline distT="0" distB="0" distL="0" distR="0">
            <wp:extent cx="4518660" cy="4831080"/>
            <wp:effectExtent l="0" t="0" r="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518660" cy="4831080"/>
                    </a:xfrm>
                    <a:prstGeom prst="rect">
                      <a:avLst/>
                    </a:prstGeom>
                    <a:noFill/>
                    <a:ln>
                      <a:noFill/>
                    </a:ln>
                  </pic:spPr>
                </pic:pic>
              </a:graphicData>
            </a:graphic>
          </wp:inline>
        </w:drawing>
      </w:r>
    </w:p>
    <w:p>
      <w:pPr>
        <w:spacing w:before="120"/>
        <w:ind w:firstLine="480"/>
        <w:jc w:val="left"/>
        <w:rPr>
          <w:bdr w:val="single" w:color="auto" w:sz="4" w:space="0"/>
        </w:rPr>
      </w:pPr>
      <w:r>
        <w:t>2</w:t>
      </w:r>
      <w:r>
        <w:rPr>
          <w:rFonts w:hint="eastAsia"/>
        </w:rPr>
        <w:t>、数据表格：</w:t>
      </w:r>
      <w:r>
        <w:rPr>
          <w:rFonts w:hint="eastAsia"/>
          <w:bdr w:val="single" w:color="auto" w:sz="4" w:space="0"/>
        </w:rPr>
        <w:t>导出</w:t>
      </w:r>
      <w:r>
        <w:rPr>
          <w:bdr w:val="single" w:color="auto" w:sz="4" w:space="0"/>
        </w:rPr>
        <w:t>excel</w:t>
      </w:r>
    </w:p>
    <w:p>
      <w:pPr>
        <w:pStyle w:val="43"/>
        <w:spacing w:line="360" w:lineRule="auto"/>
        <w:ind w:firstLine="0" w:firstLineChars="0"/>
        <w:jc w:val="center"/>
        <w:rPr>
          <w:sz w:val="24"/>
        </w:rPr>
      </w:pPr>
      <w:r>
        <w:drawing>
          <wp:inline distT="0" distB="0" distL="0" distR="0">
            <wp:extent cx="4640580" cy="1219200"/>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640580" cy="1219200"/>
                    </a:xfrm>
                    <a:prstGeom prst="rect">
                      <a:avLst/>
                    </a:prstGeom>
                    <a:noFill/>
                    <a:ln>
                      <a:noFill/>
                    </a:ln>
                  </pic:spPr>
                </pic:pic>
              </a:graphicData>
            </a:graphic>
          </wp:inline>
        </w:drawing>
      </w:r>
    </w:p>
    <w:p>
      <w:pPr>
        <w:pStyle w:val="43"/>
        <w:spacing w:line="360" w:lineRule="auto"/>
        <w:ind w:firstLine="0" w:firstLineChars="0"/>
        <w:jc w:val="center"/>
        <w:rPr>
          <w:sz w:val="24"/>
        </w:rPr>
      </w:pPr>
      <w:r>
        <w:drawing>
          <wp:inline distT="0" distB="0" distL="0" distR="0">
            <wp:extent cx="563880" cy="152400"/>
            <wp:effectExtent l="0" t="0" r="762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63880" cy="152400"/>
                    </a:xfrm>
                    <a:prstGeom prst="rect">
                      <a:avLst/>
                    </a:prstGeom>
                    <a:noFill/>
                    <a:ln>
                      <a:noFill/>
                    </a:ln>
                  </pic:spPr>
                </pic:pic>
              </a:graphicData>
            </a:graphic>
          </wp:inline>
        </w:drawing>
      </w:r>
    </w:p>
    <w:p>
      <w:pPr>
        <w:spacing w:line="360" w:lineRule="auto"/>
      </w:pPr>
    </w:p>
    <w:p>
      <w:pPr>
        <w:pStyle w:val="4"/>
        <w:numPr>
          <w:ilvl w:val="2"/>
          <w:numId w:val="0"/>
        </w:numPr>
        <w:tabs>
          <w:tab w:val="left" w:pos="851"/>
        </w:tabs>
        <w:rPr>
          <w:rFonts w:ascii="宋体" w:hAnsi="宋体"/>
        </w:rPr>
      </w:pPr>
      <w:bookmarkStart w:id="52" w:name="_Toc473746005"/>
      <w:r>
        <w:rPr>
          <w:rFonts w:hint="eastAsia" w:ascii="宋体" w:hAnsi="宋体"/>
        </w:rPr>
        <w:t>4.2.</w:t>
      </w:r>
      <w:r>
        <w:rPr>
          <w:rFonts w:ascii="宋体" w:hAnsi="宋体"/>
        </w:rPr>
        <w:t>8</w:t>
      </w:r>
      <w:r>
        <w:rPr>
          <w:rFonts w:hint="eastAsia"/>
        </w:rPr>
        <w:t>资料文件管理</w:t>
      </w:r>
      <w:bookmarkEnd w:id="52"/>
    </w:p>
    <w:p>
      <w:pPr>
        <w:spacing w:line="360" w:lineRule="auto"/>
        <w:ind w:firstLine="420"/>
        <w:rPr>
          <w:rFonts w:ascii="宋体" w:hAnsi="宋体"/>
          <w:color w:val="332B09"/>
          <w:lang w:val="zh-CN"/>
        </w:rPr>
      </w:pPr>
      <w:r>
        <w:rPr>
          <w:rFonts w:hint="eastAsia"/>
        </w:rPr>
        <w:t>功能描述：包括管理资料、勘察设计资料、施工资料、监测检测资料、养护资料。</w:t>
      </w:r>
      <w:r>
        <w:rPr>
          <w:rFonts w:hint="eastAsia" w:ascii="宋体" w:hAnsi="宋体"/>
          <w:color w:val="332B09"/>
          <w:lang w:val="zh-CN"/>
        </w:rPr>
        <w:t>隶属于该边坡的图纸、文件，可自由上传、下载、打开资料文档。</w:t>
      </w:r>
    </w:p>
    <w:p>
      <w:pPr>
        <w:spacing w:line="360" w:lineRule="auto"/>
        <w:ind w:firstLine="420"/>
        <w:rPr>
          <w:rFonts w:ascii="宋体" w:hAnsi="宋体"/>
          <w:color w:val="332B09"/>
          <w:lang w:val="zh-CN"/>
        </w:rPr>
      </w:pPr>
      <w:r>
        <w:rPr>
          <w:rFonts w:hint="eastAsia" w:ascii="宋体" w:hAnsi="宋体"/>
          <w:color w:val="332B09"/>
          <w:lang w:val="zh-CN"/>
        </w:rPr>
        <w:t>所属边坡编号，所属省份（自动根据边坡编号自动关联不需要输入），所属道路类型（自动根据边坡编号自动关联不需要输入），文件名称，文件类型，上传时间，上传人，下载次数</w:t>
      </w:r>
    </w:p>
    <w:p>
      <w:pPr>
        <w:spacing w:line="360" w:lineRule="auto"/>
        <w:ind w:firstLine="420"/>
        <w:rPr>
          <w:lang w:val="zh-CN"/>
        </w:rPr>
      </w:pPr>
      <w:r>
        <w:rPr>
          <w:rFonts w:hint="eastAsia"/>
          <w:lang w:val="zh-CN"/>
        </w:rPr>
        <w:t>查询条件：边坡编号，省份，道路类型，文件名称，文件类型</w:t>
      </w:r>
    </w:p>
    <w:p>
      <w:pPr>
        <w:spacing w:before="120"/>
        <w:ind w:firstLine="480"/>
      </w:pPr>
      <w:r>
        <w:drawing>
          <wp:inline distT="0" distB="0" distL="0" distR="0">
            <wp:extent cx="1127760" cy="107442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127760" cy="1074420"/>
                    </a:xfrm>
                    <a:prstGeom prst="rect">
                      <a:avLst/>
                    </a:prstGeom>
                    <a:noFill/>
                    <a:ln>
                      <a:noFill/>
                    </a:ln>
                  </pic:spPr>
                </pic:pic>
              </a:graphicData>
            </a:graphic>
          </wp:inline>
        </w:drawing>
      </w:r>
    </w:p>
    <w:p>
      <w:pPr>
        <w:spacing w:before="120"/>
        <w:ind w:firstLine="480"/>
      </w:pPr>
      <w:r>
        <w:rPr>
          <w:rFonts w:hint="eastAsia" w:ascii="宋体" w:hAnsi="宋体"/>
        </w:rPr>
        <w:t>4.2.9</w:t>
      </w:r>
      <w:r>
        <w:rPr>
          <w:rFonts w:hint="eastAsia"/>
        </w:rPr>
        <w:t>资料文件管理</w:t>
      </w:r>
    </w:p>
    <w:p>
      <w:pPr>
        <w:spacing w:before="120"/>
        <w:ind w:firstLine="480"/>
      </w:pPr>
    </w:p>
    <w:p>
      <w:pPr>
        <w:spacing w:before="120"/>
        <w:ind w:firstLine="480"/>
      </w:pPr>
      <w:r>
        <w:rPr>
          <w:rFonts w:hint="eastAsia" w:ascii="宋体" w:hAnsi="宋体"/>
        </w:rPr>
        <w:t>4.2.9</w:t>
      </w:r>
      <w:r>
        <w:rPr>
          <w:rFonts w:hint="eastAsia"/>
        </w:rPr>
        <w:t>资料文件管理</w:t>
      </w:r>
    </w:p>
    <w:p>
      <w:pPr>
        <w:spacing w:before="120"/>
        <w:ind w:firstLine="480"/>
      </w:pPr>
    </w:p>
    <w:p>
      <w:pPr>
        <w:pStyle w:val="3"/>
        <w:keepLines w:val="0"/>
        <w:numPr>
          <w:ilvl w:val="1"/>
          <w:numId w:val="3"/>
        </w:numPr>
        <w:tabs>
          <w:tab w:val="left" w:pos="0"/>
        </w:tabs>
        <w:spacing w:after="60" w:line="240" w:lineRule="auto"/>
        <w:ind w:left="360" w:hanging="360"/>
        <w:jc w:val="left"/>
        <w:rPr>
          <w:rFonts w:ascii="宋体" w:hAnsi="宋体"/>
          <w:sz w:val="28"/>
          <w:szCs w:val="28"/>
        </w:rPr>
      </w:pPr>
      <w:bookmarkStart w:id="53" w:name="_Toc473746006"/>
      <w:r>
        <w:rPr>
          <w:rFonts w:hint="eastAsia" w:ascii="宋体" w:hAnsi="宋体"/>
          <w:sz w:val="28"/>
          <w:szCs w:val="28"/>
        </w:rPr>
        <w:t>数据管理</w:t>
      </w:r>
      <w:bookmarkEnd w:id="53"/>
    </w:p>
    <w:p>
      <w:pPr>
        <w:pStyle w:val="4"/>
        <w:numPr>
          <w:ilvl w:val="2"/>
          <w:numId w:val="0"/>
        </w:numPr>
        <w:tabs>
          <w:tab w:val="left" w:pos="851"/>
        </w:tabs>
        <w:rPr>
          <w:rFonts w:ascii="宋体" w:hAnsi="宋体"/>
        </w:rPr>
      </w:pPr>
      <w:bookmarkStart w:id="54" w:name="_Toc473746007"/>
      <w:r>
        <w:rPr>
          <w:rFonts w:hint="eastAsia" w:ascii="宋体" w:hAnsi="宋体"/>
        </w:rPr>
        <w:t xml:space="preserve">4.3.1 </w:t>
      </w:r>
      <w:r>
        <w:rPr>
          <w:rFonts w:hint="eastAsia"/>
        </w:rPr>
        <w:t>重新计算</w:t>
      </w:r>
      <w:bookmarkEnd w:id="54"/>
    </w:p>
    <w:p>
      <w:pPr>
        <w:spacing w:line="360" w:lineRule="auto"/>
        <w:ind w:firstLine="360"/>
      </w:pPr>
      <w:r>
        <w:rPr>
          <w:rFonts w:hint="eastAsia"/>
        </w:rPr>
        <w:t>功能描述：可以手工跑当日数据，或者历史数据，也有地方可以进行数据删除，重新进行跑批。</w:t>
      </w:r>
    </w:p>
    <w:p>
      <w:pPr>
        <w:pStyle w:val="4"/>
        <w:numPr>
          <w:ilvl w:val="2"/>
          <w:numId w:val="0"/>
        </w:numPr>
        <w:tabs>
          <w:tab w:val="left" w:pos="851"/>
        </w:tabs>
        <w:spacing w:line="360" w:lineRule="auto"/>
        <w:rPr>
          <w:rFonts w:ascii="宋体" w:hAnsi="宋体"/>
        </w:rPr>
      </w:pPr>
      <w:bookmarkStart w:id="55" w:name="_Toc473746008"/>
      <w:r>
        <w:rPr>
          <w:rFonts w:hint="eastAsia" w:ascii="宋体" w:hAnsi="宋体"/>
        </w:rPr>
        <w:t>4.3.</w:t>
      </w:r>
      <w:r>
        <w:rPr>
          <w:rFonts w:ascii="宋体" w:hAnsi="宋体"/>
        </w:rPr>
        <w:t>2</w:t>
      </w:r>
      <w:r>
        <w:rPr>
          <w:rFonts w:hint="eastAsia"/>
        </w:rPr>
        <w:t>初始日期</w:t>
      </w:r>
      <w:bookmarkEnd w:id="55"/>
    </w:p>
    <w:p>
      <w:pPr>
        <w:spacing w:before="120" w:line="360" w:lineRule="auto"/>
        <w:ind w:firstLine="480"/>
      </w:pPr>
      <w:r>
        <w:rPr>
          <w:rFonts w:hint="eastAsia"/>
        </w:rPr>
        <w:t>功能描述：每一个监测点都有一个初始的日期，设置每一个初始日期，如果根据我们需要我们重新进行设置初始日期，将数据重新进行初始化。</w:t>
      </w:r>
    </w:p>
    <w:p>
      <w:pPr>
        <w:spacing w:before="120" w:line="360" w:lineRule="auto"/>
        <w:ind w:firstLine="480"/>
      </w:pPr>
      <w:r>
        <w:rPr>
          <w:rFonts w:hint="eastAsia"/>
        </w:rPr>
        <w:t>列表：</w:t>
      </w:r>
    </w:p>
    <w:p>
      <w:pPr>
        <w:spacing w:before="120" w:line="360" w:lineRule="auto"/>
        <w:ind w:firstLine="480"/>
      </w:pPr>
      <w:r>
        <w:rPr>
          <w:rFonts w:hint="eastAsia"/>
        </w:rPr>
        <w:t>边坡编号，边坡名称，测量编号，当前初始日期，历史初始日期，省份，道路类型（</w:t>
      </w:r>
      <w:r>
        <w:rPr>
          <w:rFonts w:hint="eastAsia"/>
          <w:color w:val="000000"/>
        </w:rPr>
        <w:t>参考</w:t>
      </w:r>
      <w:r>
        <w:rPr>
          <w:color w:val="000000"/>
        </w:rPr>
        <w:t>5.2码表规范</w:t>
      </w:r>
      <w:r>
        <w:rPr>
          <w:rFonts w:hint="eastAsia"/>
        </w:rPr>
        <w:t>），所属线路，所属路局</w:t>
      </w:r>
    </w:p>
    <w:p>
      <w:pPr>
        <w:spacing w:line="360" w:lineRule="auto"/>
        <w:rPr>
          <w:rFonts w:ascii="宋体" w:hAnsi="宋体"/>
        </w:rPr>
      </w:pPr>
      <w:r>
        <w:rPr>
          <w:rFonts w:hint="eastAsia"/>
        </w:rPr>
        <w:t>条件：边坡编号，边坡名称，测量编号，所属线路</w:t>
      </w:r>
    </w:p>
    <w:p>
      <w:pPr>
        <w:pStyle w:val="4"/>
        <w:numPr>
          <w:ilvl w:val="2"/>
          <w:numId w:val="0"/>
        </w:numPr>
        <w:tabs>
          <w:tab w:val="left" w:pos="851"/>
        </w:tabs>
        <w:rPr>
          <w:rFonts w:ascii="宋体" w:hAnsi="宋体"/>
        </w:rPr>
      </w:pPr>
      <w:bookmarkStart w:id="56" w:name="_Toc473746009"/>
      <w:r>
        <w:rPr>
          <w:rFonts w:hint="eastAsia" w:ascii="宋体" w:hAnsi="宋体"/>
        </w:rPr>
        <w:t>4.3.</w:t>
      </w:r>
      <w:r>
        <w:rPr>
          <w:rFonts w:ascii="宋体" w:hAnsi="宋体"/>
        </w:rPr>
        <w:t>3</w:t>
      </w:r>
      <w:r>
        <w:rPr>
          <w:rFonts w:hint="eastAsia"/>
        </w:rPr>
        <w:t>传感器基础数据值</w:t>
      </w:r>
      <w:bookmarkEnd w:id="56"/>
    </w:p>
    <w:p>
      <w:pPr>
        <w:spacing w:before="120" w:line="360" w:lineRule="auto"/>
        <w:ind w:firstLine="480"/>
      </w:pPr>
      <w:r>
        <w:rPr>
          <w:rFonts w:hint="eastAsia"/>
        </w:rPr>
        <w:t>功能描述：修改传感器的基础数据值</w:t>
      </w:r>
    </w:p>
    <w:p>
      <w:pPr>
        <w:numPr>
          <w:ilvl w:val="0"/>
          <w:numId w:val="16"/>
        </w:numPr>
        <w:spacing w:before="156" w:beforeLines="50" w:line="360" w:lineRule="auto"/>
      </w:pPr>
      <w:r>
        <w:rPr>
          <w:rFonts w:hint="eastAsia"/>
        </w:rPr>
        <w:t>如果修改的传感器的基础数据值的日期为初始日期，那么这里就需要把后面的数据全部重新进行计算统计。</w:t>
      </w:r>
    </w:p>
    <w:p>
      <w:pPr>
        <w:numPr>
          <w:ilvl w:val="0"/>
          <w:numId w:val="16"/>
        </w:numPr>
        <w:spacing w:before="156" w:beforeLines="50" w:line="360" w:lineRule="auto"/>
      </w:pPr>
      <w:r>
        <w:rPr>
          <w:rFonts w:hint="eastAsia"/>
        </w:rPr>
        <w:t>如果修改的是非初始日期的基础数据值，那么就只是需要处理当天的数据。</w:t>
      </w:r>
    </w:p>
    <w:p>
      <w:pPr>
        <w:spacing w:before="120" w:line="360" w:lineRule="auto"/>
        <w:ind w:left="1140"/>
      </w:pPr>
      <w:r>
        <w:rPr>
          <w:rFonts w:hint="eastAsia"/>
        </w:rPr>
        <w:t>列表：</w:t>
      </w:r>
    </w:p>
    <w:p>
      <w:pPr>
        <w:spacing w:before="120" w:line="360" w:lineRule="auto"/>
        <w:ind w:left="1140"/>
      </w:pPr>
      <w:r>
        <w:rPr>
          <w:rFonts w:hint="eastAsia"/>
        </w:rPr>
        <w:t>边坡编号，边坡名称，测量编号，传感器编号，传感器当前基础数据值，传感器历史基础数据值，省份，道路类型（</w:t>
      </w:r>
      <w:r>
        <w:rPr>
          <w:rFonts w:hint="eastAsia"/>
          <w:color w:val="000000"/>
        </w:rPr>
        <w:t>参考</w:t>
      </w:r>
      <w:r>
        <w:rPr>
          <w:color w:val="000000"/>
        </w:rPr>
        <w:t>5.2码表规范</w:t>
      </w:r>
      <w:r>
        <w:rPr>
          <w:rFonts w:hint="eastAsia"/>
        </w:rPr>
        <w:t>），所属线路，所属路局</w:t>
      </w:r>
    </w:p>
    <w:p>
      <w:pPr>
        <w:spacing w:before="120" w:line="360" w:lineRule="auto"/>
        <w:ind w:left="1140"/>
      </w:pPr>
      <w:r>
        <w:rPr>
          <w:rFonts w:hint="eastAsia"/>
        </w:rPr>
        <w:t>条件：边坡编号，边坡名称，测量编号，传感器编号</w:t>
      </w:r>
    </w:p>
    <w:p>
      <w:pPr>
        <w:spacing w:line="360" w:lineRule="auto"/>
        <w:ind w:firstLine="420"/>
        <w:rPr>
          <w:rFonts w:ascii="宋体" w:hAnsi="宋体"/>
        </w:rPr>
      </w:pPr>
      <w:r>
        <w:rPr>
          <w:rFonts w:hint="eastAsia" w:ascii="宋体" w:hAnsi="宋体"/>
        </w:rPr>
        <w:t>包括：日基础数据值，周基础数据值，月基础数据值</w:t>
      </w:r>
    </w:p>
    <w:p>
      <w:pPr>
        <w:pStyle w:val="4"/>
        <w:numPr>
          <w:ilvl w:val="2"/>
          <w:numId w:val="0"/>
        </w:numPr>
        <w:tabs>
          <w:tab w:val="left" w:pos="851"/>
        </w:tabs>
        <w:rPr>
          <w:rFonts w:ascii="宋体" w:hAnsi="宋体"/>
        </w:rPr>
      </w:pPr>
      <w:bookmarkStart w:id="57" w:name="_Toc473746010"/>
      <w:r>
        <w:rPr>
          <w:rFonts w:hint="eastAsia" w:ascii="宋体" w:hAnsi="宋体"/>
        </w:rPr>
        <w:t>4.3.</w:t>
      </w:r>
      <w:r>
        <w:rPr>
          <w:rFonts w:ascii="宋体" w:hAnsi="宋体"/>
        </w:rPr>
        <w:t>4</w:t>
      </w:r>
      <w:r>
        <w:rPr>
          <w:rFonts w:hint="eastAsia"/>
        </w:rPr>
        <w:t>角度预警</w:t>
      </w:r>
      <w:bookmarkEnd w:id="57"/>
    </w:p>
    <w:p>
      <w:pPr>
        <w:spacing w:line="360" w:lineRule="auto"/>
        <w:ind w:firstLine="420"/>
      </w:pPr>
      <w:r>
        <w:rPr>
          <w:rFonts w:hint="eastAsia"/>
        </w:rPr>
        <w:t>功能描述：设置每一个孔口的角度预警边界，可以自己增加，可以自己修改，可以启动.</w:t>
      </w:r>
    </w:p>
    <w:p>
      <w:pPr>
        <w:spacing w:line="360" w:lineRule="auto"/>
        <w:ind w:firstLine="420"/>
        <w:rPr>
          <w:rFonts w:ascii="宋体" w:hAnsi="宋体"/>
          <w:color w:val="FF0000"/>
        </w:rPr>
      </w:pPr>
      <w:r>
        <w:rPr>
          <w:rFonts w:hint="eastAsia"/>
          <w:color w:val="FF0000"/>
        </w:rPr>
        <w:t>预警（根据X预警，Y预警</w:t>
      </w:r>
      <w:r>
        <w:rPr>
          <w:color w:val="FF0000"/>
        </w:rPr>
        <w:t>）</w:t>
      </w:r>
    </w:p>
    <w:p>
      <w:pPr>
        <w:pStyle w:val="4"/>
        <w:numPr>
          <w:ilvl w:val="2"/>
          <w:numId w:val="0"/>
        </w:numPr>
        <w:tabs>
          <w:tab w:val="left" w:pos="851"/>
        </w:tabs>
        <w:rPr>
          <w:rFonts w:ascii="宋体" w:hAnsi="宋体"/>
        </w:rPr>
      </w:pPr>
      <w:bookmarkStart w:id="58" w:name="_Toc473746011"/>
      <w:r>
        <w:rPr>
          <w:rFonts w:hint="eastAsia" w:ascii="宋体" w:hAnsi="宋体"/>
        </w:rPr>
        <w:t>4.3.</w:t>
      </w:r>
      <w:r>
        <w:rPr>
          <w:rFonts w:ascii="宋体" w:hAnsi="宋体"/>
        </w:rPr>
        <w:t>5</w:t>
      </w:r>
      <w:r>
        <w:rPr>
          <w:rFonts w:hint="eastAsia"/>
        </w:rPr>
        <w:t>位移预警</w:t>
      </w:r>
      <w:bookmarkEnd w:id="58"/>
    </w:p>
    <w:p>
      <w:pPr>
        <w:spacing w:line="360" w:lineRule="auto"/>
        <w:ind w:firstLine="420"/>
      </w:pPr>
      <w:r>
        <w:rPr>
          <w:rFonts w:hint="eastAsia"/>
        </w:rPr>
        <w:t>功能描述：设置每一个孔口的位移预警边界，可以自己增加，可以自己修改，可以启动.</w:t>
      </w:r>
    </w:p>
    <w:p>
      <w:pPr>
        <w:spacing w:line="360" w:lineRule="auto"/>
        <w:ind w:firstLine="420"/>
        <w:rPr>
          <w:rFonts w:ascii="宋体" w:hAnsi="宋体"/>
          <w:color w:val="FF0000"/>
        </w:rPr>
      </w:pPr>
      <w:r>
        <w:rPr>
          <w:rFonts w:hint="eastAsia"/>
          <w:color w:val="FF0000"/>
        </w:rPr>
        <w:t>预警（根据X预警，Y预警，</w:t>
      </w:r>
      <w:r>
        <w:rPr>
          <w:color w:val="FF0000"/>
        </w:rPr>
        <w:t>合</w:t>
      </w:r>
      <w:r>
        <w:rPr>
          <w:rFonts w:hint="eastAsia"/>
          <w:color w:val="FF0000"/>
        </w:rPr>
        <w:t>位移预警</w:t>
      </w:r>
      <w:r>
        <w:rPr>
          <w:color w:val="FF0000"/>
        </w:rPr>
        <w:t>）</w:t>
      </w:r>
    </w:p>
    <w:p>
      <w:pPr>
        <w:spacing w:line="360" w:lineRule="auto"/>
        <w:ind w:firstLine="420"/>
        <w:rPr>
          <w:rFonts w:ascii="宋体" w:hAnsi="宋体"/>
        </w:rPr>
      </w:pPr>
    </w:p>
    <w:p>
      <w:pPr>
        <w:pStyle w:val="4"/>
        <w:numPr>
          <w:ilvl w:val="2"/>
          <w:numId w:val="0"/>
        </w:numPr>
        <w:tabs>
          <w:tab w:val="left" w:pos="851"/>
        </w:tabs>
        <w:rPr>
          <w:rFonts w:ascii="宋体" w:hAnsi="宋体"/>
        </w:rPr>
      </w:pPr>
      <w:bookmarkStart w:id="59" w:name="_Toc473746012"/>
      <w:r>
        <w:rPr>
          <w:rFonts w:hint="eastAsia" w:ascii="宋体" w:hAnsi="宋体"/>
        </w:rPr>
        <w:t>4.3.</w:t>
      </w:r>
      <w:r>
        <w:rPr>
          <w:rFonts w:ascii="宋体" w:hAnsi="宋体"/>
        </w:rPr>
        <w:t>6</w:t>
      </w:r>
      <w:r>
        <w:rPr>
          <w:rFonts w:hint="eastAsia"/>
        </w:rPr>
        <w:t>角速率预警</w:t>
      </w:r>
      <w:bookmarkEnd w:id="59"/>
    </w:p>
    <w:p>
      <w:pPr>
        <w:spacing w:line="360" w:lineRule="auto"/>
        <w:ind w:firstLine="420"/>
      </w:pPr>
      <w:r>
        <w:rPr>
          <w:rFonts w:hint="eastAsia"/>
        </w:rPr>
        <w:t>功能描述：设置每一个孔口的角速率预警边界，可以自己增加，可以自己修改，可以启动.</w:t>
      </w:r>
    </w:p>
    <w:p>
      <w:pPr>
        <w:spacing w:line="360" w:lineRule="auto"/>
        <w:ind w:firstLine="420"/>
        <w:rPr>
          <w:rFonts w:ascii="宋体" w:hAnsi="宋体"/>
          <w:color w:val="FF0000"/>
        </w:rPr>
      </w:pPr>
      <w:r>
        <w:rPr>
          <w:rFonts w:hint="eastAsia"/>
          <w:color w:val="FF0000"/>
        </w:rPr>
        <w:t>预警（根据X预警，Y预警，</w:t>
      </w:r>
      <w:r>
        <w:rPr>
          <w:color w:val="FF0000"/>
        </w:rPr>
        <w:t>合</w:t>
      </w:r>
      <w:r>
        <w:rPr>
          <w:rFonts w:hint="eastAsia"/>
          <w:color w:val="FF0000"/>
        </w:rPr>
        <w:t>位移预警</w:t>
      </w:r>
      <w:r>
        <w:rPr>
          <w:color w:val="FF0000"/>
        </w:rPr>
        <w:t>）</w:t>
      </w:r>
    </w:p>
    <w:p>
      <w:pPr>
        <w:pStyle w:val="4"/>
        <w:numPr>
          <w:ilvl w:val="2"/>
          <w:numId w:val="0"/>
        </w:numPr>
        <w:tabs>
          <w:tab w:val="left" w:pos="851"/>
        </w:tabs>
        <w:rPr>
          <w:rFonts w:ascii="宋体" w:hAnsi="宋体"/>
        </w:rPr>
      </w:pPr>
      <w:bookmarkStart w:id="60" w:name="_Toc473746013"/>
      <w:r>
        <w:rPr>
          <w:rFonts w:hint="eastAsia" w:ascii="宋体" w:hAnsi="宋体"/>
        </w:rPr>
        <w:t>4.3.</w:t>
      </w:r>
      <w:r>
        <w:rPr>
          <w:rFonts w:ascii="宋体" w:hAnsi="宋体"/>
        </w:rPr>
        <w:t>7</w:t>
      </w:r>
      <w:r>
        <w:rPr>
          <w:rFonts w:hint="eastAsia"/>
        </w:rPr>
        <w:t>传感器更换</w:t>
      </w:r>
      <w:bookmarkEnd w:id="60"/>
    </w:p>
    <w:p>
      <w:pPr>
        <w:spacing w:before="120" w:line="360" w:lineRule="auto"/>
        <w:ind w:firstLine="480"/>
      </w:pPr>
      <w:r>
        <w:rPr>
          <w:rFonts w:hint="eastAsia"/>
        </w:rPr>
        <w:t>功能描述：新旧传感器更换操作在这里</w:t>
      </w:r>
    </w:p>
    <w:p>
      <w:pPr>
        <w:spacing w:line="360" w:lineRule="auto"/>
        <w:ind w:firstLine="420"/>
      </w:pPr>
      <w:r>
        <w:rPr>
          <w:rFonts w:hint="eastAsia"/>
        </w:rPr>
        <w:t>注意：数据衔接过程（</w:t>
      </w:r>
      <w:r>
        <w:rPr>
          <w:rFonts w:hint="eastAsia"/>
          <w:color w:val="FF0000"/>
        </w:rPr>
        <w:t>一定要</w:t>
      </w:r>
      <w:r>
        <w:rPr>
          <w:rFonts w:hint="eastAsia"/>
        </w:rPr>
        <w:t>）</w:t>
      </w:r>
    </w:p>
    <w:p>
      <w:pPr>
        <w:pStyle w:val="4"/>
        <w:numPr>
          <w:ilvl w:val="2"/>
          <w:numId w:val="0"/>
        </w:numPr>
        <w:tabs>
          <w:tab w:val="left" w:pos="851"/>
        </w:tabs>
        <w:rPr>
          <w:rFonts w:ascii="宋体" w:hAnsi="宋体"/>
        </w:rPr>
      </w:pPr>
      <w:bookmarkStart w:id="61" w:name="_Toc473746014"/>
      <w:r>
        <w:rPr>
          <w:rFonts w:hint="eastAsia" w:ascii="宋体" w:hAnsi="宋体"/>
        </w:rPr>
        <w:t>4.3.</w:t>
      </w:r>
      <w:r>
        <w:rPr>
          <w:rFonts w:ascii="宋体" w:hAnsi="宋体"/>
        </w:rPr>
        <w:t>8</w:t>
      </w:r>
      <w:r>
        <w:rPr>
          <w:rFonts w:hint="eastAsia"/>
        </w:rPr>
        <w:t>中继器更换</w:t>
      </w:r>
      <w:bookmarkEnd w:id="61"/>
    </w:p>
    <w:p>
      <w:pPr>
        <w:spacing w:before="120" w:line="360" w:lineRule="auto"/>
        <w:ind w:firstLine="480"/>
      </w:pPr>
      <w:r>
        <w:rPr>
          <w:rFonts w:hint="eastAsia"/>
        </w:rPr>
        <w:t>功能描述：新旧中继器更换操作在这里</w:t>
      </w:r>
    </w:p>
    <w:p>
      <w:pPr>
        <w:spacing w:line="360" w:lineRule="auto"/>
        <w:ind w:firstLine="420"/>
        <w:rPr>
          <w:rFonts w:ascii="宋体" w:hAnsi="宋体"/>
        </w:rPr>
      </w:pPr>
      <w:r>
        <w:rPr>
          <w:rFonts w:hint="eastAsia"/>
        </w:rPr>
        <w:t>注意：数据衔接过程（</w:t>
      </w:r>
      <w:r>
        <w:rPr>
          <w:rFonts w:hint="eastAsia"/>
          <w:color w:val="FF0000"/>
        </w:rPr>
        <w:t>一定要</w:t>
      </w:r>
      <w:r>
        <w:rPr>
          <w:rFonts w:hint="eastAsia"/>
        </w:rPr>
        <w:t>）</w:t>
      </w:r>
    </w:p>
    <w:p>
      <w:pPr>
        <w:pStyle w:val="4"/>
        <w:numPr>
          <w:ilvl w:val="2"/>
          <w:numId w:val="0"/>
        </w:numPr>
        <w:tabs>
          <w:tab w:val="left" w:pos="851"/>
        </w:tabs>
        <w:rPr>
          <w:rFonts w:ascii="宋体" w:hAnsi="宋体"/>
        </w:rPr>
      </w:pPr>
      <w:bookmarkStart w:id="62" w:name="_Toc473746015"/>
      <w:r>
        <w:rPr>
          <w:rFonts w:hint="eastAsia" w:ascii="宋体" w:hAnsi="宋体"/>
        </w:rPr>
        <w:t>4.3.</w:t>
      </w:r>
      <w:r>
        <w:rPr>
          <w:rFonts w:ascii="宋体" w:hAnsi="宋体"/>
        </w:rPr>
        <w:t>8</w:t>
      </w:r>
      <w:r>
        <w:rPr>
          <w:rFonts w:hint="eastAsia"/>
        </w:rPr>
        <w:t>基站更换</w:t>
      </w:r>
      <w:bookmarkEnd w:id="62"/>
    </w:p>
    <w:p>
      <w:pPr>
        <w:spacing w:before="120"/>
        <w:ind w:firstLine="480"/>
      </w:pPr>
      <w:r>
        <w:rPr>
          <w:rFonts w:hint="eastAsia"/>
        </w:rPr>
        <w:t>功能描述：新旧基站更换操作在这里</w:t>
      </w:r>
    </w:p>
    <w:p>
      <w:pPr>
        <w:spacing w:line="360" w:lineRule="auto"/>
        <w:ind w:firstLine="420"/>
        <w:rPr>
          <w:rFonts w:ascii="宋体" w:hAnsi="宋体"/>
        </w:rPr>
      </w:pPr>
      <w:r>
        <w:rPr>
          <w:rFonts w:hint="eastAsia"/>
        </w:rPr>
        <w:t>注意：基站替换是否影响曲线</w:t>
      </w:r>
    </w:p>
    <w:p>
      <w:pPr>
        <w:pStyle w:val="4"/>
        <w:numPr>
          <w:ilvl w:val="2"/>
          <w:numId w:val="0"/>
        </w:numPr>
        <w:tabs>
          <w:tab w:val="left" w:pos="851"/>
        </w:tabs>
        <w:rPr>
          <w:rFonts w:ascii="宋体" w:hAnsi="宋体"/>
        </w:rPr>
      </w:pPr>
      <w:bookmarkStart w:id="63" w:name="_Toc473746016"/>
      <w:r>
        <w:rPr>
          <w:rFonts w:hint="eastAsia" w:ascii="宋体" w:hAnsi="宋体"/>
        </w:rPr>
        <w:t>4.3.</w:t>
      </w:r>
      <w:r>
        <w:rPr>
          <w:rFonts w:ascii="宋体" w:hAnsi="宋体"/>
        </w:rPr>
        <w:t>9</w:t>
      </w:r>
      <w:r>
        <w:rPr>
          <w:rFonts w:hint="eastAsia"/>
        </w:rPr>
        <w:t>描点系统参数</w:t>
      </w:r>
      <w:bookmarkEnd w:id="63"/>
    </w:p>
    <w:p>
      <w:pPr>
        <w:spacing w:line="360" w:lineRule="auto"/>
        <w:ind w:firstLine="360"/>
        <w:rPr>
          <w:rFonts w:ascii="宋体" w:hAnsi="宋体"/>
        </w:rPr>
      </w:pPr>
      <w:r>
        <w:rPr>
          <w:rFonts w:hint="eastAsia"/>
        </w:rPr>
        <w:t>功能描述：对于每一个孔，或者边坡，有一个数据值，但是根据这里修改该监测段的系数，可以统一调整曲线上面的数据值。（这里进行时时修改，时时改变）。</w:t>
      </w:r>
    </w:p>
    <w:p>
      <w:pPr>
        <w:pStyle w:val="3"/>
        <w:keepLines w:val="0"/>
        <w:numPr>
          <w:ilvl w:val="1"/>
          <w:numId w:val="3"/>
        </w:numPr>
        <w:tabs>
          <w:tab w:val="left" w:pos="0"/>
        </w:tabs>
        <w:spacing w:after="60" w:line="240" w:lineRule="auto"/>
        <w:ind w:left="360" w:hanging="360"/>
        <w:jc w:val="left"/>
        <w:rPr>
          <w:rFonts w:ascii="宋体" w:hAnsi="宋体"/>
          <w:sz w:val="28"/>
          <w:szCs w:val="28"/>
        </w:rPr>
      </w:pPr>
      <w:bookmarkStart w:id="64" w:name="_Toc473746017"/>
      <w:r>
        <w:rPr>
          <w:rFonts w:hint="eastAsia" w:ascii="宋体" w:hAnsi="宋体"/>
          <w:sz w:val="28"/>
          <w:szCs w:val="28"/>
        </w:rPr>
        <w:t>监测数据处理</w:t>
      </w:r>
      <w:bookmarkEnd w:id="64"/>
    </w:p>
    <w:p>
      <w:pPr>
        <w:pStyle w:val="4"/>
        <w:numPr>
          <w:ilvl w:val="2"/>
          <w:numId w:val="0"/>
        </w:numPr>
        <w:tabs>
          <w:tab w:val="left" w:pos="851"/>
        </w:tabs>
        <w:rPr>
          <w:rFonts w:ascii="宋体" w:hAnsi="宋体"/>
        </w:rPr>
      </w:pPr>
      <w:bookmarkStart w:id="65" w:name="_Toc473746018"/>
      <w:r>
        <w:rPr>
          <w:rFonts w:hint="eastAsia" w:ascii="宋体" w:hAnsi="宋体"/>
        </w:rPr>
        <w:t>4.4.1 接收报文</w:t>
      </w:r>
      <w:bookmarkEnd w:id="65"/>
    </w:p>
    <w:p>
      <w:pPr>
        <w:spacing w:line="360" w:lineRule="auto"/>
        <w:ind w:firstLine="420"/>
        <w:rPr>
          <w:rFonts w:ascii="宋体" w:hAnsi="宋体"/>
          <w:szCs w:val="21"/>
        </w:rPr>
      </w:pPr>
    </w:p>
    <w:p>
      <w:pPr>
        <w:pStyle w:val="4"/>
        <w:numPr>
          <w:ilvl w:val="2"/>
          <w:numId w:val="0"/>
        </w:numPr>
        <w:tabs>
          <w:tab w:val="left" w:pos="851"/>
        </w:tabs>
        <w:rPr>
          <w:rFonts w:ascii="宋体" w:hAnsi="宋体"/>
        </w:rPr>
      </w:pPr>
      <w:bookmarkStart w:id="66" w:name="_Toc473746019"/>
      <w:r>
        <w:rPr>
          <w:rFonts w:hint="eastAsia" w:ascii="宋体" w:hAnsi="宋体"/>
        </w:rPr>
        <w:t>4.4.2 解析报文</w:t>
      </w:r>
      <w:bookmarkEnd w:id="66"/>
    </w:p>
    <w:p>
      <w:pPr>
        <w:spacing w:line="360" w:lineRule="auto"/>
        <w:ind w:firstLine="420"/>
        <w:rPr>
          <w:rFonts w:ascii="宋体" w:hAnsi="宋体"/>
        </w:rPr>
      </w:pPr>
      <w:r>
        <w:rPr>
          <w:rFonts w:hint="eastAsia"/>
        </w:rPr>
        <w:t>见3.3-3.6章节。</w:t>
      </w:r>
    </w:p>
    <w:p>
      <w:pPr>
        <w:pStyle w:val="4"/>
        <w:numPr>
          <w:ilvl w:val="2"/>
          <w:numId w:val="0"/>
        </w:numPr>
        <w:tabs>
          <w:tab w:val="left" w:pos="851"/>
        </w:tabs>
        <w:rPr>
          <w:rFonts w:ascii="宋体" w:hAnsi="宋体"/>
        </w:rPr>
      </w:pPr>
      <w:bookmarkStart w:id="67" w:name="_Toc473746020"/>
      <w:r>
        <w:rPr>
          <w:rFonts w:hint="eastAsia" w:ascii="宋体" w:hAnsi="宋体"/>
        </w:rPr>
        <w:t>4.4.3计算角度</w:t>
      </w:r>
      <w:bookmarkEnd w:id="67"/>
    </w:p>
    <w:p>
      <w:pPr>
        <w:ind w:firstLine="420"/>
      </w:pPr>
      <w:r>
        <w:rPr>
          <w:rFonts w:hint="eastAsia"/>
        </w:rPr>
        <w:t>见3.3-3.6章节。</w:t>
      </w:r>
    </w:p>
    <w:p>
      <w:pPr>
        <w:pStyle w:val="4"/>
        <w:numPr>
          <w:ilvl w:val="2"/>
          <w:numId w:val="0"/>
        </w:numPr>
        <w:tabs>
          <w:tab w:val="left" w:pos="851"/>
        </w:tabs>
        <w:rPr>
          <w:rFonts w:ascii="宋体" w:hAnsi="宋体"/>
        </w:rPr>
      </w:pPr>
      <w:bookmarkStart w:id="68" w:name="_Toc473746021"/>
      <w:r>
        <w:rPr>
          <w:rFonts w:hint="eastAsia" w:ascii="宋体" w:hAnsi="宋体"/>
        </w:rPr>
        <w:t>4.4.4曲线画法</w:t>
      </w:r>
      <w:bookmarkEnd w:id="68"/>
    </w:p>
    <w:p>
      <w:pPr>
        <w:pStyle w:val="40"/>
        <w:numPr>
          <w:ilvl w:val="0"/>
          <w:numId w:val="17"/>
        </w:numPr>
        <w:spacing w:line="360" w:lineRule="auto"/>
        <w:ind w:firstLineChars="0"/>
        <w:rPr>
          <w:b/>
          <w:szCs w:val="44"/>
        </w:rPr>
      </w:pPr>
      <w:r>
        <w:rPr>
          <w:rFonts w:hint="eastAsia"/>
          <w:b/>
        </w:rPr>
        <w:t>描述</w:t>
      </w:r>
    </w:p>
    <w:p>
      <w:pPr>
        <w:spacing w:line="360" w:lineRule="auto"/>
      </w:pPr>
      <w:r>
        <w:t>1.</w:t>
      </w:r>
      <w:r>
        <w:rPr>
          <w:rFonts w:hint="eastAsia"/>
        </w:rPr>
        <w:t>收集每一个项目传感器分配情况，尤其是乐都的</w:t>
      </w:r>
    </w:p>
    <w:p>
      <w:pPr>
        <w:spacing w:line="360" w:lineRule="auto"/>
      </w:pPr>
    </w:p>
    <w:p>
      <w:pPr>
        <w:spacing w:line="360" w:lineRule="auto"/>
      </w:pPr>
      <w:r>
        <w:t xml:space="preserve">ztwrdata </w:t>
      </w:r>
      <w:r>
        <w:rPr>
          <w:rFonts w:hint="eastAsia"/>
        </w:rPr>
        <w:t>为我们提供的无限所有收集数据</w:t>
      </w:r>
    </w:p>
    <w:p>
      <w:pPr>
        <w:spacing w:line="360" w:lineRule="auto"/>
      </w:pPr>
      <w:r>
        <w:rPr>
          <w:rFonts w:hint="eastAsia"/>
        </w:rPr>
        <w:t>地表传感器：</w:t>
      </w:r>
      <w:r>
        <w:t>x</w:t>
      </w:r>
      <w:r>
        <w:rPr>
          <w:rFonts w:hint="eastAsia"/>
        </w:rPr>
        <w:t>角度</w:t>
      </w:r>
      <w:r>
        <w:t xml:space="preserve"> y</w:t>
      </w:r>
      <w:r>
        <w:rPr>
          <w:rFonts w:hint="eastAsia"/>
        </w:rPr>
        <w:t>角度</w:t>
      </w:r>
    </w:p>
    <w:p>
      <w:pPr>
        <w:spacing w:line="360" w:lineRule="auto"/>
      </w:pPr>
      <w:r>
        <w:rPr>
          <w:rFonts w:hint="eastAsia"/>
        </w:rPr>
        <w:t>井上装置传感器：</w:t>
      </w:r>
      <w:r>
        <w:t xml:space="preserve">x,y         </w:t>
      </w:r>
    </w:p>
    <w:p>
      <w:pPr>
        <w:spacing w:line="360" w:lineRule="auto"/>
        <w:rPr>
          <w:color w:val="FF0000"/>
        </w:rPr>
      </w:pPr>
      <w:r>
        <w:rPr>
          <w:rFonts w:hint="eastAsia"/>
          <w:color w:val="FF0000"/>
        </w:rPr>
        <w:t>注意：我们使用的是</w:t>
      </w:r>
      <w:r>
        <w:rPr>
          <w:color w:val="FF0000"/>
        </w:rPr>
        <w:t>x,y</w:t>
      </w:r>
      <w:r>
        <w:rPr>
          <w:rFonts w:hint="eastAsia"/>
          <w:color w:val="FF0000"/>
        </w:rPr>
        <w:t>数据</w:t>
      </w:r>
    </w:p>
    <w:p>
      <w:pPr>
        <w:spacing w:line="360" w:lineRule="auto"/>
      </w:pPr>
    </w:p>
    <w:p>
      <w:pPr>
        <w:pStyle w:val="40"/>
        <w:numPr>
          <w:ilvl w:val="0"/>
          <w:numId w:val="17"/>
        </w:numPr>
        <w:spacing w:line="360" w:lineRule="auto"/>
        <w:ind w:firstLineChars="0"/>
        <w:rPr>
          <w:b/>
        </w:rPr>
      </w:pPr>
      <w:r>
        <w:rPr>
          <w:rFonts w:hint="eastAsia"/>
          <w:b/>
        </w:rPr>
        <w:t>需要画的曲线：</w:t>
      </w:r>
    </w:p>
    <w:p>
      <w:pPr>
        <w:pStyle w:val="40"/>
        <w:numPr>
          <w:ilvl w:val="0"/>
          <w:numId w:val="18"/>
        </w:numPr>
        <w:spacing w:line="360" w:lineRule="auto"/>
        <w:ind w:firstLineChars="0"/>
        <w:rPr>
          <w:b/>
        </w:rPr>
      </w:pPr>
      <w:r>
        <w:rPr>
          <w:b/>
        </w:rPr>
        <w:t>x</w:t>
      </w:r>
      <w:r>
        <w:rPr>
          <w:rFonts w:hint="eastAsia"/>
          <w:b/>
        </w:rPr>
        <w:t>位移变化量曲线：（根据后台设置位移间隔进行展示。例如</w:t>
      </w:r>
      <w:r>
        <w:rPr>
          <w:b/>
        </w:rPr>
        <w:t>30mm</w:t>
      </w:r>
      <w:r>
        <w:rPr>
          <w:rFonts w:hint="eastAsia"/>
          <w:b/>
        </w:rPr>
        <w:t>一次，就</w:t>
      </w:r>
      <w:r>
        <w:rPr>
          <w:b/>
        </w:rPr>
        <w:t>x</w:t>
      </w:r>
      <w:r>
        <w:rPr>
          <w:rFonts w:hint="eastAsia"/>
          <w:b/>
        </w:rPr>
        <w:t>轴间距就是</w:t>
      </w:r>
      <w:r>
        <w:rPr>
          <w:b/>
        </w:rPr>
        <w:t>30</w:t>
      </w:r>
      <w:r>
        <w:rPr>
          <w:rFonts w:hint="eastAsia"/>
          <w:b/>
        </w:rPr>
        <w:t>）</w:t>
      </w:r>
    </w:p>
    <w:p>
      <w:pPr>
        <w:spacing w:line="360" w:lineRule="auto"/>
      </w:pPr>
      <w:r>
        <w:t xml:space="preserve">     x</w:t>
      </w:r>
      <w:r>
        <w:rPr>
          <w:rFonts w:hint="eastAsia"/>
        </w:rPr>
        <w:t>轴表示：位移变化量（深孔自动监测曲线计算公式</w:t>
      </w:r>
      <w:r>
        <w:t>20140510</w:t>
      </w:r>
      <w:r>
        <w:rPr>
          <w:rFonts w:hint="eastAsia"/>
        </w:rPr>
        <w:t>中</w:t>
      </w:r>
      <w:r>
        <w:t>D4~D11</w:t>
      </w:r>
      <w:r>
        <w:rPr>
          <w:rFonts w:hint="eastAsia"/>
        </w:rPr>
        <w:t>数据）</w:t>
      </w:r>
    </w:p>
    <w:p>
      <w:pPr>
        <w:spacing w:line="360" w:lineRule="auto"/>
      </w:pPr>
      <w:r>
        <w:t xml:space="preserve">     y</w:t>
      </w:r>
      <w:r>
        <w:rPr>
          <w:rFonts w:hint="eastAsia"/>
        </w:rPr>
        <w:t>轴表示：孔深（深孔自动监测曲线计算公式</w:t>
      </w:r>
      <w:r>
        <w:t>20140510</w:t>
      </w:r>
      <w:r>
        <w:rPr>
          <w:rFonts w:hint="eastAsia"/>
        </w:rPr>
        <w:t>中</w:t>
      </w:r>
      <w:r>
        <w:t>A4~A11</w:t>
      </w:r>
      <w:r>
        <w:rPr>
          <w:rFonts w:hint="eastAsia"/>
        </w:rPr>
        <w:t>数据）</w:t>
      </w:r>
    </w:p>
    <w:p>
      <w:pPr>
        <w:spacing w:line="360" w:lineRule="auto"/>
      </w:pPr>
      <w:r>
        <w:rPr>
          <w:rFonts w:hint="eastAsia"/>
        </w:rPr>
        <w:t>例如：</w:t>
      </w:r>
      <w:r>
        <w:t>2014-5-10~~2014-5-12</w:t>
      </w:r>
      <w:r>
        <w:rPr>
          <w:rFonts w:hint="eastAsia"/>
        </w:rPr>
        <w:t>的</w:t>
      </w:r>
      <w:r>
        <w:t>A4</w:t>
      </w:r>
      <w:r>
        <w:rPr>
          <w:rFonts w:hint="eastAsia"/>
        </w:rPr>
        <w:t>与</w:t>
      </w:r>
      <w:r>
        <w:t>D4</w:t>
      </w:r>
      <w:r>
        <w:rPr>
          <w:rFonts w:hint="eastAsia"/>
        </w:rPr>
        <w:t>的数据做例子</w:t>
      </w:r>
    </w:p>
    <w:p>
      <w:pPr>
        <w:spacing w:line="360" w:lineRule="auto"/>
      </w:pPr>
      <w:r>
        <w:rPr>
          <w:rFonts w:hint="eastAsia"/>
        </w:rPr>
        <w:t>孔深位移变化量（深孔自动监测曲线计算公式</w:t>
      </w:r>
      <w:r>
        <w:t>2014-5-10~~2014-5-12</w:t>
      </w:r>
      <w:r>
        <w:rPr>
          <w:rFonts w:hint="eastAsia"/>
        </w:rPr>
        <w:t>中</w:t>
      </w:r>
      <w:r>
        <w:t>D4~D11</w:t>
      </w:r>
      <w:r>
        <w:rPr>
          <w:rFonts w:hint="eastAsia"/>
        </w:rPr>
        <w:t>数据）</w:t>
      </w:r>
    </w:p>
    <w:p>
      <w:pPr>
        <w:spacing w:line="360" w:lineRule="auto"/>
      </w:pPr>
      <w:r>
        <w:t>2014-5-10</w:t>
      </w:r>
      <w:r>
        <w:rPr>
          <w:rFonts w:hint="eastAsia"/>
        </w:rPr>
        <w:t>数据</w:t>
      </w:r>
    </w:p>
    <w:tbl>
      <w:tblPr>
        <w:tblStyle w:val="28"/>
        <w:tblW w:w="2780" w:type="dxa"/>
        <w:tblInd w:w="103" w:type="dxa"/>
        <w:tblLayout w:type="fixed"/>
        <w:tblCellMar>
          <w:top w:w="0" w:type="dxa"/>
          <w:left w:w="108" w:type="dxa"/>
          <w:bottom w:w="0" w:type="dxa"/>
          <w:right w:w="108" w:type="dxa"/>
        </w:tblCellMar>
      </w:tblPr>
      <w:tblGrid>
        <w:gridCol w:w="700"/>
        <w:gridCol w:w="2080"/>
      </w:tblGrid>
      <w:tr>
        <w:tblPrEx>
          <w:tblLayout w:type="fixed"/>
          <w:tblCellMar>
            <w:top w:w="0" w:type="dxa"/>
            <w:left w:w="108" w:type="dxa"/>
            <w:bottom w:w="0" w:type="dxa"/>
            <w:right w:w="108" w:type="dxa"/>
          </w:tblCellMar>
        </w:tblPrEx>
        <w:trPr>
          <w:trHeight w:val="285" w:hRule="atLeast"/>
        </w:trPr>
        <w:tc>
          <w:tcPr>
            <w:tcW w:w="700" w:type="dxa"/>
            <w:tcBorders>
              <w:top w:val="single" w:color="auto" w:sz="4" w:space="0"/>
              <w:left w:val="single" w:color="auto" w:sz="4" w:space="0"/>
              <w:bottom w:val="single" w:color="auto" w:sz="4" w:space="0"/>
              <w:right w:val="single" w:color="auto" w:sz="4" w:space="0"/>
            </w:tcBorders>
            <w:shd w:val="clear" w:color="auto" w:fill="00FFFF"/>
            <w:vAlign w:val="bottom"/>
          </w:tcPr>
          <w:p>
            <w:pPr>
              <w:widowControl/>
              <w:spacing w:line="360" w:lineRule="auto"/>
              <w:jc w:val="right"/>
              <w:rPr>
                <w:rFonts w:ascii="宋体" w:hAnsi="宋体" w:cs="宋体"/>
                <w:kern w:val="0"/>
                <w:sz w:val="24"/>
              </w:rPr>
            </w:pPr>
            <w:r>
              <w:rPr>
                <w:rFonts w:hint="eastAsia" w:ascii="宋体" w:hAnsi="宋体" w:cs="宋体"/>
                <w:kern w:val="0"/>
                <w:sz w:val="24"/>
              </w:rPr>
              <w:t>0</w:t>
            </w:r>
          </w:p>
        </w:tc>
        <w:tc>
          <w:tcPr>
            <w:tcW w:w="2080" w:type="dxa"/>
            <w:tcBorders>
              <w:top w:val="single" w:color="auto" w:sz="4" w:space="0"/>
              <w:left w:val="nil"/>
              <w:bottom w:val="single" w:color="auto" w:sz="4" w:space="0"/>
              <w:right w:val="single" w:color="auto" w:sz="4" w:space="0"/>
            </w:tcBorders>
            <w:shd w:val="clear" w:color="auto" w:fill="FF00FF"/>
            <w:vAlign w:val="center"/>
          </w:tcPr>
          <w:p>
            <w:pPr>
              <w:widowControl/>
              <w:spacing w:line="360" w:lineRule="auto"/>
              <w:jc w:val="center"/>
              <w:rPr>
                <w:rFonts w:ascii="宋体" w:hAnsi="宋体" w:cs="宋体"/>
                <w:kern w:val="0"/>
                <w:sz w:val="24"/>
              </w:rPr>
            </w:pPr>
            <w:r>
              <w:rPr>
                <w:rFonts w:hint="eastAsia" w:ascii="宋体" w:hAnsi="宋体" w:cs="宋体"/>
                <w:kern w:val="0"/>
                <w:sz w:val="24"/>
              </w:rPr>
              <w:t xml:space="preserve">-415.99 </w:t>
            </w:r>
          </w:p>
        </w:tc>
      </w:tr>
      <w:tr>
        <w:tblPrEx>
          <w:tblLayout w:type="fixed"/>
          <w:tblCellMar>
            <w:top w:w="0" w:type="dxa"/>
            <w:left w:w="108" w:type="dxa"/>
            <w:bottom w:w="0" w:type="dxa"/>
            <w:right w:w="108" w:type="dxa"/>
          </w:tblCellMar>
        </w:tblPrEx>
        <w:trPr>
          <w:trHeight w:val="285" w:hRule="atLeast"/>
        </w:trPr>
        <w:tc>
          <w:tcPr>
            <w:tcW w:w="700" w:type="dxa"/>
            <w:tcBorders>
              <w:top w:val="nil"/>
              <w:left w:val="single" w:color="auto" w:sz="4" w:space="0"/>
              <w:bottom w:val="single" w:color="auto" w:sz="4" w:space="0"/>
              <w:right w:val="single" w:color="auto" w:sz="4" w:space="0"/>
            </w:tcBorders>
            <w:shd w:val="clear" w:color="auto" w:fill="00FFFF"/>
            <w:vAlign w:val="bottom"/>
          </w:tcPr>
          <w:p>
            <w:pPr>
              <w:widowControl/>
              <w:spacing w:line="360" w:lineRule="auto"/>
              <w:jc w:val="right"/>
              <w:rPr>
                <w:rFonts w:ascii="宋体" w:hAnsi="宋体" w:cs="宋体"/>
                <w:kern w:val="0"/>
                <w:sz w:val="24"/>
              </w:rPr>
            </w:pPr>
            <w:r>
              <w:rPr>
                <w:rFonts w:hint="eastAsia" w:ascii="宋体" w:hAnsi="宋体" w:cs="宋体"/>
                <w:kern w:val="0"/>
                <w:sz w:val="24"/>
              </w:rPr>
              <w:t>2</w:t>
            </w:r>
          </w:p>
        </w:tc>
        <w:tc>
          <w:tcPr>
            <w:tcW w:w="2080" w:type="dxa"/>
            <w:tcBorders>
              <w:top w:val="nil"/>
              <w:left w:val="nil"/>
              <w:bottom w:val="single" w:color="auto" w:sz="4" w:space="0"/>
              <w:right w:val="single" w:color="auto" w:sz="4" w:space="0"/>
            </w:tcBorders>
            <w:shd w:val="clear" w:color="auto" w:fill="FF00FF"/>
            <w:vAlign w:val="center"/>
          </w:tcPr>
          <w:p>
            <w:pPr>
              <w:widowControl/>
              <w:spacing w:line="360" w:lineRule="auto"/>
              <w:jc w:val="center"/>
              <w:rPr>
                <w:rFonts w:ascii="宋体" w:hAnsi="宋体" w:cs="宋体"/>
                <w:kern w:val="0"/>
                <w:sz w:val="24"/>
              </w:rPr>
            </w:pPr>
            <w:r>
              <w:rPr>
                <w:rFonts w:hint="eastAsia" w:ascii="宋体" w:hAnsi="宋体" w:cs="宋体"/>
                <w:kern w:val="0"/>
                <w:sz w:val="24"/>
              </w:rPr>
              <w:t xml:space="preserve">-999.54 </w:t>
            </w:r>
          </w:p>
        </w:tc>
      </w:tr>
      <w:tr>
        <w:tblPrEx>
          <w:tblLayout w:type="fixed"/>
          <w:tblCellMar>
            <w:top w:w="0" w:type="dxa"/>
            <w:left w:w="108" w:type="dxa"/>
            <w:bottom w:w="0" w:type="dxa"/>
            <w:right w:w="108" w:type="dxa"/>
          </w:tblCellMar>
        </w:tblPrEx>
        <w:trPr>
          <w:trHeight w:val="285" w:hRule="atLeast"/>
        </w:trPr>
        <w:tc>
          <w:tcPr>
            <w:tcW w:w="700" w:type="dxa"/>
            <w:tcBorders>
              <w:top w:val="nil"/>
              <w:left w:val="single" w:color="auto" w:sz="4" w:space="0"/>
              <w:bottom w:val="single" w:color="auto" w:sz="4" w:space="0"/>
              <w:right w:val="single" w:color="auto" w:sz="4" w:space="0"/>
            </w:tcBorders>
            <w:shd w:val="clear" w:color="auto" w:fill="00FFFF"/>
            <w:vAlign w:val="bottom"/>
          </w:tcPr>
          <w:p>
            <w:pPr>
              <w:widowControl/>
              <w:spacing w:line="360" w:lineRule="auto"/>
              <w:jc w:val="right"/>
              <w:rPr>
                <w:rFonts w:ascii="宋体" w:hAnsi="宋体" w:cs="宋体"/>
                <w:kern w:val="0"/>
                <w:sz w:val="24"/>
              </w:rPr>
            </w:pPr>
            <w:r>
              <w:rPr>
                <w:rFonts w:hint="eastAsia" w:ascii="宋体" w:hAnsi="宋体" w:cs="宋体"/>
                <w:kern w:val="0"/>
                <w:sz w:val="24"/>
              </w:rPr>
              <w:t>6</w:t>
            </w:r>
          </w:p>
        </w:tc>
        <w:tc>
          <w:tcPr>
            <w:tcW w:w="2080" w:type="dxa"/>
            <w:tcBorders>
              <w:top w:val="nil"/>
              <w:left w:val="nil"/>
              <w:bottom w:val="single" w:color="auto" w:sz="4" w:space="0"/>
              <w:right w:val="single" w:color="auto" w:sz="4" w:space="0"/>
            </w:tcBorders>
            <w:shd w:val="clear" w:color="auto" w:fill="FF00FF"/>
            <w:vAlign w:val="center"/>
          </w:tcPr>
          <w:p>
            <w:pPr>
              <w:widowControl/>
              <w:spacing w:line="360" w:lineRule="auto"/>
              <w:jc w:val="center"/>
              <w:rPr>
                <w:rFonts w:ascii="宋体" w:hAnsi="宋体" w:cs="宋体"/>
                <w:kern w:val="0"/>
                <w:sz w:val="24"/>
              </w:rPr>
            </w:pPr>
            <w:r>
              <w:rPr>
                <w:rFonts w:hint="eastAsia" w:ascii="宋体" w:hAnsi="宋体" w:cs="宋体"/>
                <w:kern w:val="0"/>
                <w:sz w:val="24"/>
              </w:rPr>
              <w:t xml:space="preserve">-192.44 </w:t>
            </w:r>
          </w:p>
        </w:tc>
      </w:tr>
      <w:tr>
        <w:tblPrEx>
          <w:tblLayout w:type="fixed"/>
          <w:tblCellMar>
            <w:top w:w="0" w:type="dxa"/>
            <w:left w:w="108" w:type="dxa"/>
            <w:bottom w:w="0" w:type="dxa"/>
            <w:right w:w="108" w:type="dxa"/>
          </w:tblCellMar>
        </w:tblPrEx>
        <w:trPr>
          <w:trHeight w:val="285" w:hRule="atLeast"/>
        </w:trPr>
        <w:tc>
          <w:tcPr>
            <w:tcW w:w="700" w:type="dxa"/>
            <w:tcBorders>
              <w:top w:val="nil"/>
              <w:left w:val="single" w:color="auto" w:sz="4" w:space="0"/>
              <w:bottom w:val="single" w:color="auto" w:sz="4" w:space="0"/>
              <w:right w:val="single" w:color="auto" w:sz="4" w:space="0"/>
            </w:tcBorders>
            <w:shd w:val="clear" w:color="auto" w:fill="00FFFF"/>
            <w:vAlign w:val="bottom"/>
          </w:tcPr>
          <w:p>
            <w:pPr>
              <w:widowControl/>
              <w:spacing w:line="360" w:lineRule="auto"/>
              <w:jc w:val="right"/>
              <w:rPr>
                <w:rFonts w:ascii="宋体" w:hAnsi="宋体" w:cs="宋体"/>
                <w:kern w:val="0"/>
                <w:sz w:val="24"/>
              </w:rPr>
            </w:pPr>
            <w:r>
              <w:rPr>
                <w:rFonts w:hint="eastAsia" w:ascii="宋体" w:hAnsi="宋体" w:cs="宋体"/>
                <w:kern w:val="0"/>
                <w:sz w:val="24"/>
              </w:rPr>
              <w:t>10</w:t>
            </w:r>
          </w:p>
        </w:tc>
        <w:tc>
          <w:tcPr>
            <w:tcW w:w="2080" w:type="dxa"/>
            <w:tcBorders>
              <w:top w:val="nil"/>
              <w:left w:val="nil"/>
              <w:bottom w:val="single" w:color="auto" w:sz="4" w:space="0"/>
              <w:right w:val="single" w:color="auto" w:sz="4" w:space="0"/>
            </w:tcBorders>
            <w:shd w:val="clear" w:color="auto" w:fill="FF00FF"/>
            <w:vAlign w:val="center"/>
          </w:tcPr>
          <w:p>
            <w:pPr>
              <w:widowControl/>
              <w:spacing w:line="360" w:lineRule="auto"/>
              <w:jc w:val="center"/>
              <w:rPr>
                <w:rFonts w:ascii="宋体" w:hAnsi="宋体" w:cs="宋体"/>
                <w:kern w:val="0"/>
                <w:sz w:val="24"/>
              </w:rPr>
            </w:pPr>
            <w:r>
              <w:rPr>
                <w:rFonts w:hint="eastAsia" w:ascii="宋体" w:hAnsi="宋体" w:cs="宋体"/>
                <w:kern w:val="0"/>
                <w:sz w:val="24"/>
              </w:rPr>
              <w:t xml:space="preserve">-249.36 </w:t>
            </w:r>
          </w:p>
        </w:tc>
      </w:tr>
      <w:tr>
        <w:tblPrEx>
          <w:tblLayout w:type="fixed"/>
          <w:tblCellMar>
            <w:top w:w="0" w:type="dxa"/>
            <w:left w:w="108" w:type="dxa"/>
            <w:bottom w:w="0" w:type="dxa"/>
            <w:right w:w="108" w:type="dxa"/>
          </w:tblCellMar>
        </w:tblPrEx>
        <w:trPr>
          <w:trHeight w:val="285" w:hRule="atLeast"/>
        </w:trPr>
        <w:tc>
          <w:tcPr>
            <w:tcW w:w="700" w:type="dxa"/>
            <w:tcBorders>
              <w:top w:val="nil"/>
              <w:left w:val="single" w:color="auto" w:sz="4" w:space="0"/>
              <w:bottom w:val="single" w:color="auto" w:sz="4" w:space="0"/>
              <w:right w:val="single" w:color="auto" w:sz="4" w:space="0"/>
            </w:tcBorders>
            <w:shd w:val="clear" w:color="auto" w:fill="00FFFF"/>
            <w:vAlign w:val="bottom"/>
          </w:tcPr>
          <w:p>
            <w:pPr>
              <w:widowControl/>
              <w:spacing w:line="360" w:lineRule="auto"/>
              <w:jc w:val="right"/>
              <w:rPr>
                <w:rFonts w:ascii="宋体" w:hAnsi="宋体" w:cs="宋体"/>
                <w:kern w:val="0"/>
                <w:sz w:val="24"/>
              </w:rPr>
            </w:pPr>
            <w:r>
              <w:rPr>
                <w:rFonts w:hint="eastAsia" w:ascii="宋体" w:hAnsi="宋体" w:cs="宋体"/>
                <w:kern w:val="0"/>
                <w:sz w:val="24"/>
              </w:rPr>
              <w:t>14</w:t>
            </w:r>
          </w:p>
        </w:tc>
        <w:tc>
          <w:tcPr>
            <w:tcW w:w="2080" w:type="dxa"/>
            <w:tcBorders>
              <w:top w:val="nil"/>
              <w:left w:val="nil"/>
              <w:bottom w:val="single" w:color="auto" w:sz="4" w:space="0"/>
              <w:right w:val="single" w:color="auto" w:sz="4" w:space="0"/>
            </w:tcBorders>
            <w:shd w:val="clear" w:color="auto" w:fill="FF00FF"/>
            <w:vAlign w:val="center"/>
          </w:tcPr>
          <w:p>
            <w:pPr>
              <w:widowControl/>
              <w:spacing w:line="360" w:lineRule="auto"/>
              <w:jc w:val="center"/>
              <w:rPr>
                <w:rFonts w:ascii="宋体" w:hAnsi="宋体" w:cs="宋体"/>
                <w:kern w:val="0"/>
                <w:sz w:val="24"/>
              </w:rPr>
            </w:pPr>
            <w:r>
              <w:rPr>
                <w:rFonts w:hint="eastAsia" w:ascii="宋体" w:hAnsi="宋体" w:cs="宋体"/>
                <w:kern w:val="0"/>
                <w:sz w:val="24"/>
              </w:rPr>
              <w:t xml:space="preserve">-138.50 </w:t>
            </w:r>
          </w:p>
        </w:tc>
      </w:tr>
      <w:tr>
        <w:tblPrEx>
          <w:tblLayout w:type="fixed"/>
          <w:tblCellMar>
            <w:top w:w="0" w:type="dxa"/>
            <w:left w:w="108" w:type="dxa"/>
            <w:bottom w:w="0" w:type="dxa"/>
            <w:right w:w="108" w:type="dxa"/>
          </w:tblCellMar>
        </w:tblPrEx>
        <w:trPr>
          <w:trHeight w:val="285" w:hRule="atLeast"/>
        </w:trPr>
        <w:tc>
          <w:tcPr>
            <w:tcW w:w="700" w:type="dxa"/>
            <w:tcBorders>
              <w:top w:val="nil"/>
              <w:left w:val="single" w:color="auto" w:sz="4" w:space="0"/>
              <w:bottom w:val="single" w:color="auto" w:sz="4" w:space="0"/>
              <w:right w:val="single" w:color="auto" w:sz="4" w:space="0"/>
            </w:tcBorders>
            <w:shd w:val="clear" w:color="auto" w:fill="00FFFF"/>
            <w:vAlign w:val="bottom"/>
          </w:tcPr>
          <w:p>
            <w:pPr>
              <w:widowControl/>
              <w:spacing w:line="360" w:lineRule="auto"/>
              <w:jc w:val="right"/>
              <w:rPr>
                <w:rFonts w:ascii="宋体" w:hAnsi="宋体" w:cs="宋体"/>
                <w:kern w:val="0"/>
                <w:sz w:val="24"/>
              </w:rPr>
            </w:pPr>
            <w:r>
              <w:rPr>
                <w:rFonts w:hint="eastAsia" w:ascii="宋体" w:hAnsi="宋体" w:cs="宋体"/>
                <w:kern w:val="0"/>
                <w:sz w:val="24"/>
              </w:rPr>
              <w:t>16</w:t>
            </w:r>
          </w:p>
        </w:tc>
        <w:tc>
          <w:tcPr>
            <w:tcW w:w="2080" w:type="dxa"/>
            <w:tcBorders>
              <w:top w:val="nil"/>
              <w:left w:val="nil"/>
              <w:bottom w:val="single" w:color="auto" w:sz="4" w:space="0"/>
              <w:right w:val="single" w:color="auto" w:sz="4" w:space="0"/>
            </w:tcBorders>
            <w:shd w:val="clear" w:color="auto" w:fill="FF00FF"/>
            <w:vAlign w:val="center"/>
          </w:tcPr>
          <w:p>
            <w:pPr>
              <w:widowControl/>
              <w:spacing w:line="360" w:lineRule="auto"/>
              <w:jc w:val="center"/>
              <w:rPr>
                <w:rFonts w:ascii="宋体" w:hAnsi="宋体" w:cs="宋体"/>
                <w:kern w:val="0"/>
                <w:sz w:val="24"/>
              </w:rPr>
            </w:pPr>
            <w:r>
              <w:rPr>
                <w:rFonts w:hint="eastAsia" w:ascii="宋体" w:hAnsi="宋体" w:cs="宋体"/>
                <w:kern w:val="0"/>
                <w:sz w:val="24"/>
              </w:rPr>
              <w:t xml:space="preserve">-190.90 </w:t>
            </w:r>
          </w:p>
        </w:tc>
      </w:tr>
      <w:tr>
        <w:tblPrEx>
          <w:tblLayout w:type="fixed"/>
          <w:tblCellMar>
            <w:top w:w="0" w:type="dxa"/>
            <w:left w:w="108" w:type="dxa"/>
            <w:bottom w:w="0" w:type="dxa"/>
            <w:right w:w="108" w:type="dxa"/>
          </w:tblCellMar>
        </w:tblPrEx>
        <w:trPr>
          <w:trHeight w:val="285" w:hRule="atLeast"/>
        </w:trPr>
        <w:tc>
          <w:tcPr>
            <w:tcW w:w="700" w:type="dxa"/>
            <w:tcBorders>
              <w:top w:val="nil"/>
              <w:left w:val="single" w:color="auto" w:sz="4" w:space="0"/>
              <w:bottom w:val="single" w:color="auto" w:sz="4" w:space="0"/>
              <w:right w:val="single" w:color="auto" w:sz="4" w:space="0"/>
            </w:tcBorders>
            <w:shd w:val="clear" w:color="auto" w:fill="00FFFF"/>
            <w:vAlign w:val="bottom"/>
          </w:tcPr>
          <w:p>
            <w:pPr>
              <w:widowControl/>
              <w:spacing w:line="360" w:lineRule="auto"/>
              <w:jc w:val="right"/>
              <w:rPr>
                <w:rFonts w:ascii="宋体" w:hAnsi="宋体" w:cs="宋体"/>
                <w:kern w:val="0"/>
                <w:sz w:val="24"/>
              </w:rPr>
            </w:pPr>
            <w:r>
              <w:rPr>
                <w:rFonts w:hint="eastAsia" w:ascii="宋体" w:hAnsi="宋体" w:cs="宋体"/>
                <w:kern w:val="0"/>
                <w:sz w:val="24"/>
              </w:rPr>
              <w:t>18</w:t>
            </w:r>
          </w:p>
        </w:tc>
        <w:tc>
          <w:tcPr>
            <w:tcW w:w="2080" w:type="dxa"/>
            <w:tcBorders>
              <w:top w:val="nil"/>
              <w:left w:val="nil"/>
              <w:bottom w:val="single" w:color="auto" w:sz="4" w:space="0"/>
              <w:right w:val="single" w:color="auto" w:sz="4" w:space="0"/>
            </w:tcBorders>
            <w:shd w:val="clear" w:color="auto" w:fill="FF00FF"/>
            <w:vAlign w:val="center"/>
          </w:tcPr>
          <w:p>
            <w:pPr>
              <w:widowControl/>
              <w:spacing w:line="360" w:lineRule="auto"/>
              <w:jc w:val="center"/>
              <w:rPr>
                <w:rFonts w:ascii="宋体" w:hAnsi="宋体" w:cs="宋体"/>
                <w:kern w:val="0"/>
                <w:sz w:val="24"/>
              </w:rPr>
            </w:pPr>
            <w:r>
              <w:rPr>
                <w:rFonts w:hint="eastAsia" w:ascii="宋体" w:hAnsi="宋体" w:cs="宋体"/>
                <w:kern w:val="0"/>
                <w:sz w:val="24"/>
              </w:rPr>
              <w:t xml:space="preserve">122.24 </w:t>
            </w:r>
          </w:p>
        </w:tc>
      </w:tr>
      <w:tr>
        <w:tblPrEx>
          <w:tblLayout w:type="fixed"/>
          <w:tblCellMar>
            <w:top w:w="0" w:type="dxa"/>
            <w:left w:w="108" w:type="dxa"/>
            <w:bottom w:w="0" w:type="dxa"/>
            <w:right w:w="108" w:type="dxa"/>
          </w:tblCellMar>
        </w:tblPrEx>
        <w:trPr>
          <w:trHeight w:val="285" w:hRule="atLeast"/>
        </w:trPr>
        <w:tc>
          <w:tcPr>
            <w:tcW w:w="700" w:type="dxa"/>
            <w:tcBorders>
              <w:top w:val="nil"/>
              <w:left w:val="single" w:color="auto" w:sz="4" w:space="0"/>
              <w:bottom w:val="single" w:color="auto" w:sz="4" w:space="0"/>
              <w:right w:val="single" w:color="auto" w:sz="4" w:space="0"/>
            </w:tcBorders>
            <w:shd w:val="clear" w:color="auto" w:fill="00FFFF"/>
            <w:vAlign w:val="bottom"/>
          </w:tcPr>
          <w:p>
            <w:pPr>
              <w:widowControl/>
              <w:spacing w:line="360" w:lineRule="auto"/>
              <w:jc w:val="right"/>
              <w:rPr>
                <w:rFonts w:ascii="宋体" w:hAnsi="宋体" w:cs="宋体"/>
                <w:kern w:val="0"/>
                <w:sz w:val="24"/>
              </w:rPr>
            </w:pPr>
            <w:r>
              <w:rPr>
                <w:rFonts w:hint="eastAsia" w:ascii="宋体" w:hAnsi="宋体" w:cs="宋体"/>
                <w:kern w:val="0"/>
                <w:sz w:val="24"/>
              </w:rPr>
              <w:t>20</w:t>
            </w:r>
          </w:p>
        </w:tc>
        <w:tc>
          <w:tcPr>
            <w:tcW w:w="2080" w:type="dxa"/>
            <w:tcBorders>
              <w:top w:val="nil"/>
              <w:left w:val="nil"/>
              <w:bottom w:val="single" w:color="auto" w:sz="4" w:space="0"/>
              <w:right w:val="single" w:color="auto" w:sz="4" w:space="0"/>
            </w:tcBorders>
            <w:shd w:val="clear" w:color="auto" w:fill="FF00FF"/>
            <w:vAlign w:val="center"/>
          </w:tcPr>
          <w:p>
            <w:pPr>
              <w:widowControl/>
              <w:spacing w:line="360" w:lineRule="auto"/>
              <w:jc w:val="center"/>
              <w:rPr>
                <w:rFonts w:ascii="宋体" w:hAnsi="宋体" w:cs="宋体"/>
                <w:kern w:val="0"/>
                <w:sz w:val="24"/>
              </w:rPr>
            </w:pPr>
            <w:r>
              <w:rPr>
                <w:rFonts w:hint="eastAsia" w:ascii="宋体" w:hAnsi="宋体" w:cs="宋体"/>
                <w:kern w:val="0"/>
                <w:sz w:val="24"/>
              </w:rPr>
              <w:t xml:space="preserve">0.00 </w:t>
            </w:r>
          </w:p>
        </w:tc>
      </w:tr>
    </w:tbl>
    <w:p>
      <w:pPr>
        <w:spacing w:line="360" w:lineRule="auto"/>
        <w:rPr>
          <w:rFonts w:asciiTheme="minorHAnsi" w:hAnsiTheme="minorHAnsi" w:eastAsiaTheme="minorEastAsia" w:cstheme="minorBidi"/>
          <w:szCs w:val="22"/>
        </w:rPr>
      </w:pPr>
      <w:r>
        <w:t>2014-5-12</w:t>
      </w:r>
      <w:r>
        <w:rPr>
          <w:rFonts w:hint="eastAsia"/>
        </w:rPr>
        <w:t>数据</w:t>
      </w:r>
    </w:p>
    <w:tbl>
      <w:tblPr>
        <w:tblStyle w:val="28"/>
        <w:tblW w:w="2780" w:type="dxa"/>
        <w:tblInd w:w="103" w:type="dxa"/>
        <w:tblLayout w:type="fixed"/>
        <w:tblCellMar>
          <w:top w:w="0" w:type="dxa"/>
          <w:left w:w="108" w:type="dxa"/>
          <w:bottom w:w="0" w:type="dxa"/>
          <w:right w:w="108" w:type="dxa"/>
        </w:tblCellMar>
      </w:tblPr>
      <w:tblGrid>
        <w:gridCol w:w="700"/>
        <w:gridCol w:w="2080"/>
      </w:tblGrid>
      <w:tr>
        <w:tblPrEx>
          <w:tblLayout w:type="fixed"/>
          <w:tblCellMar>
            <w:top w:w="0" w:type="dxa"/>
            <w:left w:w="108" w:type="dxa"/>
            <w:bottom w:w="0" w:type="dxa"/>
            <w:right w:w="108" w:type="dxa"/>
          </w:tblCellMar>
        </w:tblPrEx>
        <w:trPr>
          <w:trHeight w:val="285" w:hRule="atLeast"/>
        </w:trPr>
        <w:tc>
          <w:tcPr>
            <w:tcW w:w="700" w:type="dxa"/>
            <w:tcBorders>
              <w:top w:val="single" w:color="auto" w:sz="4" w:space="0"/>
              <w:left w:val="single" w:color="auto" w:sz="4" w:space="0"/>
              <w:bottom w:val="single" w:color="auto" w:sz="4" w:space="0"/>
              <w:right w:val="single" w:color="auto" w:sz="4" w:space="0"/>
            </w:tcBorders>
            <w:shd w:val="clear" w:color="auto" w:fill="00FFFF"/>
            <w:vAlign w:val="bottom"/>
          </w:tcPr>
          <w:p>
            <w:pPr>
              <w:widowControl/>
              <w:spacing w:line="360" w:lineRule="auto"/>
              <w:jc w:val="right"/>
              <w:rPr>
                <w:rFonts w:ascii="宋体" w:hAnsi="宋体" w:cs="宋体"/>
                <w:kern w:val="0"/>
                <w:sz w:val="24"/>
              </w:rPr>
            </w:pPr>
            <w:r>
              <w:rPr>
                <w:rFonts w:hint="eastAsia" w:ascii="宋体" w:hAnsi="宋体" w:cs="宋体"/>
                <w:kern w:val="0"/>
                <w:sz w:val="24"/>
              </w:rPr>
              <w:t>0</w:t>
            </w:r>
          </w:p>
        </w:tc>
        <w:tc>
          <w:tcPr>
            <w:tcW w:w="2080" w:type="dxa"/>
            <w:tcBorders>
              <w:top w:val="single" w:color="auto" w:sz="4" w:space="0"/>
              <w:left w:val="nil"/>
              <w:bottom w:val="single" w:color="auto" w:sz="4" w:space="0"/>
              <w:right w:val="single" w:color="auto" w:sz="4" w:space="0"/>
            </w:tcBorders>
            <w:shd w:val="clear" w:color="auto" w:fill="FF00FF"/>
            <w:vAlign w:val="center"/>
          </w:tcPr>
          <w:p>
            <w:pPr>
              <w:widowControl/>
              <w:spacing w:line="360" w:lineRule="auto"/>
              <w:jc w:val="center"/>
              <w:rPr>
                <w:rFonts w:ascii="宋体" w:hAnsi="宋体" w:cs="宋体"/>
                <w:kern w:val="0"/>
                <w:sz w:val="24"/>
              </w:rPr>
            </w:pPr>
            <w:r>
              <w:rPr>
                <w:rFonts w:hint="eastAsia" w:ascii="宋体" w:hAnsi="宋体" w:cs="宋体"/>
                <w:kern w:val="0"/>
                <w:sz w:val="24"/>
              </w:rPr>
              <w:t xml:space="preserve">-418.69 </w:t>
            </w:r>
          </w:p>
        </w:tc>
      </w:tr>
      <w:tr>
        <w:tblPrEx>
          <w:tblLayout w:type="fixed"/>
          <w:tblCellMar>
            <w:top w:w="0" w:type="dxa"/>
            <w:left w:w="108" w:type="dxa"/>
            <w:bottom w:w="0" w:type="dxa"/>
            <w:right w:w="108" w:type="dxa"/>
          </w:tblCellMar>
        </w:tblPrEx>
        <w:trPr>
          <w:trHeight w:val="285" w:hRule="atLeast"/>
        </w:trPr>
        <w:tc>
          <w:tcPr>
            <w:tcW w:w="700" w:type="dxa"/>
            <w:tcBorders>
              <w:top w:val="nil"/>
              <w:left w:val="single" w:color="auto" w:sz="4" w:space="0"/>
              <w:bottom w:val="single" w:color="auto" w:sz="4" w:space="0"/>
              <w:right w:val="single" w:color="auto" w:sz="4" w:space="0"/>
            </w:tcBorders>
            <w:shd w:val="clear" w:color="auto" w:fill="00FFFF"/>
            <w:vAlign w:val="bottom"/>
          </w:tcPr>
          <w:p>
            <w:pPr>
              <w:widowControl/>
              <w:spacing w:line="360" w:lineRule="auto"/>
              <w:jc w:val="right"/>
              <w:rPr>
                <w:rFonts w:ascii="宋体" w:hAnsi="宋体" w:cs="宋体"/>
                <w:kern w:val="0"/>
                <w:sz w:val="24"/>
              </w:rPr>
            </w:pPr>
            <w:r>
              <w:rPr>
                <w:rFonts w:hint="eastAsia" w:ascii="宋体" w:hAnsi="宋体" w:cs="宋体"/>
                <w:kern w:val="0"/>
                <w:sz w:val="24"/>
              </w:rPr>
              <w:t>2</w:t>
            </w:r>
          </w:p>
        </w:tc>
        <w:tc>
          <w:tcPr>
            <w:tcW w:w="2080" w:type="dxa"/>
            <w:tcBorders>
              <w:top w:val="nil"/>
              <w:left w:val="nil"/>
              <w:bottom w:val="single" w:color="auto" w:sz="4" w:space="0"/>
              <w:right w:val="single" w:color="auto" w:sz="4" w:space="0"/>
            </w:tcBorders>
            <w:shd w:val="clear" w:color="auto" w:fill="FF00FF"/>
            <w:vAlign w:val="center"/>
          </w:tcPr>
          <w:p>
            <w:pPr>
              <w:widowControl/>
              <w:spacing w:line="360" w:lineRule="auto"/>
              <w:jc w:val="center"/>
              <w:rPr>
                <w:rFonts w:ascii="宋体" w:hAnsi="宋体" w:cs="宋体"/>
                <w:kern w:val="0"/>
                <w:sz w:val="24"/>
              </w:rPr>
            </w:pPr>
            <w:r>
              <w:rPr>
                <w:rFonts w:hint="eastAsia" w:ascii="宋体" w:hAnsi="宋体" w:cs="宋体"/>
                <w:kern w:val="0"/>
                <w:sz w:val="24"/>
              </w:rPr>
              <w:t xml:space="preserve">-999.54 </w:t>
            </w:r>
          </w:p>
        </w:tc>
      </w:tr>
      <w:tr>
        <w:tblPrEx>
          <w:tblLayout w:type="fixed"/>
          <w:tblCellMar>
            <w:top w:w="0" w:type="dxa"/>
            <w:left w:w="108" w:type="dxa"/>
            <w:bottom w:w="0" w:type="dxa"/>
            <w:right w:w="108" w:type="dxa"/>
          </w:tblCellMar>
        </w:tblPrEx>
        <w:trPr>
          <w:trHeight w:val="285" w:hRule="atLeast"/>
        </w:trPr>
        <w:tc>
          <w:tcPr>
            <w:tcW w:w="700" w:type="dxa"/>
            <w:tcBorders>
              <w:top w:val="nil"/>
              <w:left w:val="single" w:color="auto" w:sz="4" w:space="0"/>
              <w:bottom w:val="single" w:color="auto" w:sz="4" w:space="0"/>
              <w:right w:val="single" w:color="auto" w:sz="4" w:space="0"/>
            </w:tcBorders>
            <w:shd w:val="clear" w:color="auto" w:fill="00FFFF"/>
            <w:vAlign w:val="bottom"/>
          </w:tcPr>
          <w:p>
            <w:pPr>
              <w:widowControl/>
              <w:spacing w:line="360" w:lineRule="auto"/>
              <w:jc w:val="right"/>
              <w:rPr>
                <w:rFonts w:ascii="宋体" w:hAnsi="宋体" w:cs="宋体"/>
                <w:kern w:val="0"/>
                <w:sz w:val="24"/>
              </w:rPr>
            </w:pPr>
            <w:r>
              <w:rPr>
                <w:rFonts w:hint="eastAsia" w:ascii="宋体" w:hAnsi="宋体" w:cs="宋体"/>
                <w:kern w:val="0"/>
                <w:sz w:val="24"/>
              </w:rPr>
              <w:t>6</w:t>
            </w:r>
          </w:p>
        </w:tc>
        <w:tc>
          <w:tcPr>
            <w:tcW w:w="2080" w:type="dxa"/>
            <w:tcBorders>
              <w:top w:val="nil"/>
              <w:left w:val="nil"/>
              <w:bottom w:val="single" w:color="auto" w:sz="4" w:space="0"/>
              <w:right w:val="single" w:color="auto" w:sz="4" w:space="0"/>
            </w:tcBorders>
            <w:shd w:val="clear" w:color="auto" w:fill="FF00FF"/>
            <w:vAlign w:val="center"/>
          </w:tcPr>
          <w:p>
            <w:pPr>
              <w:widowControl/>
              <w:spacing w:line="360" w:lineRule="auto"/>
              <w:jc w:val="center"/>
              <w:rPr>
                <w:rFonts w:ascii="宋体" w:hAnsi="宋体" w:cs="宋体"/>
                <w:kern w:val="0"/>
                <w:sz w:val="24"/>
              </w:rPr>
            </w:pPr>
            <w:r>
              <w:rPr>
                <w:rFonts w:hint="eastAsia" w:ascii="宋体" w:hAnsi="宋体" w:cs="宋体"/>
                <w:kern w:val="0"/>
                <w:sz w:val="24"/>
              </w:rPr>
              <w:t xml:space="preserve">-193.91 </w:t>
            </w:r>
          </w:p>
        </w:tc>
      </w:tr>
      <w:tr>
        <w:tblPrEx>
          <w:tblLayout w:type="fixed"/>
          <w:tblCellMar>
            <w:top w:w="0" w:type="dxa"/>
            <w:left w:w="108" w:type="dxa"/>
            <w:bottom w:w="0" w:type="dxa"/>
            <w:right w:w="108" w:type="dxa"/>
          </w:tblCellMar>
        </w:tblPrEx>
        <w:trPr>
          <w:trHeight w:val="285" w:hRule="atLeast"/>
        </w:trPr>
        <w:tc>
          <w:tcPr>
            <w:tcW w:w="700" w:type="dxa"/>
            <w:tcBorders>
              <w:top w:val="nil"/>
              <w:left w:val="single" w:color="auto" w:sz="4" w:space="0"/>
              <w:bottom w:val="single" w:color="auto" w:sz="4" w:space="0"/>
              <w:right w:val="single" w:color="auto" w:sz="4" w:space="0"/>
            </w:tcBorders>
            <w:shd w:val="clear" w:color="auto" w:fill="00FFFF"/>
            <w:vAlign w:val="bottom"/>
          </w:tcPr>
          <w:p>
            <w:pPr>
              <w:widowControl/>
              <w:spacing w:line="360" w:lineRule="auto"/>
              <w:jc w:val="right"/>
              <w:rPr>
                <w:rFonts w:ascii="宋体" w:hAnsi="宋体" w:cs="宋体"/>
                <w:kern w:val="0"/>
                <w:sz w:val="24"/>
              </w:rPr>
            </w:pPr>
            <w:r>
              <w:rPr>
                <w:rFonts w:hint="eastAsia" w:ascii="宋体" w:hAnsi="宋体" w:cs="宋体"/>
                <w:kern w:val="0"/>
                <w:sz w:val="24"/>
              </w:rPr>
              <w:t>10</w:t>
            </w:r>
          </w:p>
        </w:tc>
        <w:tc>
          <w:tcPr>
            <w:tcW w:w="2080" w:type="dxa"/>
            <w:tcBorders>
              <w:top w:val="nil"/>
              <w:left w:val="nil"/>
              <w:bottom w:val="single" w:color="auto" w:sz="4" w:space="0"/>
              <w:right w:val="single" w:color="auto" w:sz="4" w:space="0"/>
            </w:tcBorders>
            <w:shd w:val="clear" w:color="auto" w:fill="FF00FF"/>
            <w:vAlign w:val="center"/>
          </w:tcPr>
          <w:p>
            <w:pPr>
              <w:widowControl/>
              <w:spacing w:line="360" w:lineRule="auto"/>
              <w:jc w:val="center"/>
              <w:rPr>
                <w:rFonts w:ascii="宋体" w:hAnsi="宋体" w:cs="宋体"/>
                <w:kern w:val="0"/>
                <w:sz w:val="24"/>
              </w:rPr>
            </w:pPr>
            <w:r>
              <w:rPr>
                <w:rFonts w:hint="eastAsia" w:ascii="宋体" w:hAnsi="宋体" w:cs="宋体"/>
                <w:kern w:val="0"/>
                <w:sz w:val="24"/>
              </w:rPr>
              <w:t xml:space="preserve">-252.22 </w:t>
            </w:r>
          </w:p>
        </w:tc>
      </w:tr>
      <w:tr>
        <w:tblPrEx>
          <w:tblLayout w:type="fixed"/>
          <w:tblCellMar>
            <w:top w:w="0" w:type="dxa"/>
            <w:left w:w="108" w:type="dxa"/>
            <w:bottom w:w="0" w:type="dxa"/>
            <w:right w:w="108" w:type="dxa"/>
          </w:tblCellMar>
        </w:tblPrEx>
        <w:trPr>
          <w:trHeight w:val="285" w:hRule="atLeast"/>
        </w:trPr>
        <w:tc>
          <w:tcPr>
            <w:tcW w:w="700" w:type="dxa"/>
            <w:tcBorders>
              <w:top w:val="nil"/>
              <w:left w:val="single" w:color="auto" w:sz="4" w:space="0"/>
              <w:bottom w:val="single" w:color="auto" w:sz="4" w:space="0"/>
              <w:right w:val="single" w:color="auto" w:sz="4" w:space="0"/>
            </w:tcBorders>
            <w:shd w:val="clear" w:color="auto" w:fill="00FFFF"/>
            <w:vAlign w:val="bottom"/>
          </w:tcPr>
          <w:p>
            <w:pPr>
              <w:widowControl/>
              <w:spacing w:line="360" w:lineRule="auto"/>
              <w:jc w:val="right"/>
              <w:rPr>
                <w:rFonts w:ascii="宋体" w:hAnsi="宋体" w:cs="宋体"/>
                <w:kern w:val="0"/>
                <w:sz w:val="24"/>
              </w:rPr>
            </w:pPr>
            <w:r>
              <w:rPr>
                <w:rFonts w:hint="eastAsia" w:ascii="宋体" w:hAnsi="宋体" w:cs="宋体"/>
                <w:kern w:val="0"/>
                <w:sz w:val="24"/>
              </w:rPr>
              <w:t>14</w:t>
            </w:r>
          </w:p>
        </w:tc>
        <w:tc>
          <w:tcPr>
            <w:tcW w:w="2080" w:type="dxa"/>
            <w:tcBorders>
              <w:top w:val="nil"/>
              <w:left w:val="nil"/>
              <w:bottom w:val="single" w:color="auto" w:sz="4" w:space="0"/>
              <w:right w:val="single" w:color="auto" w:sz="4" w:space="0"/>
            </w:tcBorders>
            <w:shd w:val="clear" w:color="auto" w:fill="FF00FF"/>
            <w:vAlign w:val="center"/>
          </w:tcPr>
          <w:p>
            <w:pPr>
              <w:widowControl/>
              <w:spacing w:line="360" w:lineRule="auto"/>
              <w:jc w:val="center"/>
              <w:rPr>
                <w:rFonts w:ascii="宋体" w:hAnsi="宋体" w:cs="宋体"/>
                <w:kern w:val="0"/>
                <w:sz w:val="24"/>
              </w:rPr>
            </w:pPr>
            <w:r>
              <w:rPr>
                <w:rFonts w:hint="eastAsia" w:ascii="宋体" w:hAnsi="宋体" w:cs="宋体"/>
                <w:kern w:val="0"/>
                <w:sz w:val="24"/>
              </w:rPr>
              <w:t xml:space="preserve">-139.37 </w:t>
            </w:r>
          </w:p>
        </w:tc>
      </w:tr>
      <w:tr>
        <w:tblPrEx>
          <w:tblLayout w:type="fixed"/>
          <w:tblCellMar>
            <w:top w:w="0" w:type="dxa"/>
            <w:left w:w="108" w:type="dxa"/>
            <w:bottom w:w="0" w:type="dxa"/>
            <w:right w:w="108" w:type="dxa"/>
          </w:tblCellMar>
        </w:tblPrEx>
        <w:trPr>
          <w:trHeight w:val="285" w:hRule="atLeast"/>
        </w:trPr>
        <w:tc>
          <w:tcPr>
            <w:tcW w:w="700" w:type="dxa"/>
            <w:tcBorders>
              <w:top w:val="nil"/>
              <w:left w:val="single" w:color="auto" w:sz="4" w:space="0"/>
              <w:bottom w:val="single" w:color="auto" w:sz="4" w:space="0"/>
              <w:right w:val="single" w:color="auto" w:sz="4" w:space="0"/>
            </w:tcBorders>
            <w:shd w:val="clear" w:color="auto" w:fill="00FFFF"/>
            <w:vAlign w:val="bottom"/>
          </w:tcPr>
          <w:p>
            <w:pPr>
              <w:widowControl/>
              <w:spacing w:line="360" w:lineRule="auto"/>
              <w:jc w:val="right"/>
              <w:rPr>
                <w:rFonts w:ascii="宋体" w:hAnsi="宋体" w:cs="宋体"/>
                <w:kern w:val="0"/>
                <w:sz w:val="24"/>
              </w:rPr>
            </w:pPr>
            <w:r>
              <w:rPr>
                <w:rFonts w:hint="eastAsia" w:ascii="宋体" w:hAnsi="宋体" w:cs="宋体"/>
                <w:kern w:val="0"/>
                <w:sz w:val="24"/>
              </w:rPr>
              <w:t>16</w:t>
            </w:r>
          </w:p>
        </w:tc>
        <w:tc>
          <w:tcPr>
            <w:tcW w:w="2080" w:type="dxa"/>
            <w:tcBorders>
              <w:top w:val="nil"/>
              <w:left w:val="nil"/>
              <w:bottom w:val="single" w:color="auto" w:sz="4" w:space="0"/>
              <w:right w:val="single" w:color="auto" w:sz="4" w:space="0"/>
            </w:tcBorders>
            <w:shd w:val="clear" w:color="auto" w:fill="FF00FF"/>
            <w:vAlign w:val="center"/>
          </w:tcPr>
          <w:p>
            <w:pPr>
              <w:widowControl/>
              <w:spacing w:line="360" w:lineRule="auto"/>
              <w:jc w:val="center"/>
              <w:rPr>
                <w:rFonts w:ascii="宋体" w:hAnsi="宋体" w:cs="宋体"/>
                <w:kern w:val="0"/>
                <w:sz w:val="24"/>
              </w:rPr>
            </w:pPr>
            <w:r>
              <w:rPr>
                <w:rFonts w:hint="eastAsia" w:ascii="宋体" w:hAnsi="宋体" w:cs="宋体"/>
                <w:kern w:val="0"/>
                <w:sz w:val="24"/>
              </w:rPr>
              <w:t xml:space="preserve">-191.04 </w:t>
            </w:r>
          </w:p>
        </w:tc>
      </w:tr>
      <w:tr>
        <w:tblPrEx>
          <w:tblLayout w:type="fixed"/>
          <w:tblCellMar>
            <w:top w:w="0" w:type="dxa"/>
            <w:left w:w="108" w:type="dxa"/>
            <w:bottom w:w="0" w:type="dxa"/>
            <w:right w:w="108" w:type="dxa"/>
          </w:tblCellMar>
        </w:tblPrEx>
        <w:trPr>
          <w:trHeight w:val="285" w:hRule="atLeast"/>
        </w:trPr>
        <w:tc>
          <w:tcPr>
            <w:tcW w:w="700" w:type="dxa"/>
            <w:tcBorders>
              <w:top w:val="nil"/>
              <w:left w:val="single" w:color="auto" w:sz="4" w:space="0"/>
              <w:bottom w:val="single" w:color="auto" w:sz="4" w:space="0"/>
              <w:right w:val="single" w:color="auto" w:sz="4" w:space="0"/>
            </w:tcBorders>
            <w:shd w:val="clear" w:color="auto" w:fill="00FFFF"/>
            <w:vAlign w:val="bottom"/>
          </w:tcPr>
          <w:p>
            <w:pPr>
              <w:widowControl/>
              <w:spacing w:line="360" w:lineRule="auto"/>
              <w:jc w:val="right"/>
              <w:rPr>
                <w:rFonts w:ascii="宋体" w:hAnsi="宋体" w:cs="宋体"/>
                <w:kern w:val="0"/>
                <w:sz w:val="24"/>
              </w:rPr>
            </w:pPr>
            <w:r>
              <w:rPr>
                <w:rFonts w:hint="eastAsia" w:ascii="宋体" w:hAnsi="宋体" w:cs="宋体"/>
                <w:kern w:val="0"/>
                <w:sz w:val="24"/>
              </w:rPr>
              <w:t>18</w:t>
            </w:r>
          </w:p>
        </w:tc>
        <w:tc>
          <w:tcPr>
            <w:tcW w:w="2080" w:type="dxa"/>
            <w:tcBorders>
              <w:top w:val="nil"/>
              <w:left w:val="nil"/>
              <w:bottom w:val="single" w:color="auto" w:sz="4" w:space="0"/>
              <w:right w:val="single" w:color="auto" w:sz="4" w:space="0"/>
            </w:tcBorders>
            <w:shd w:val="clear" w:color="auto" w:fill="FF00FF"/>
            <w:vAlign w:val="center"/>
          </w:tcPr>
          <w:p>
            <w:pPr>
              <w:widowControl/>
              <w:spacing w:line="360" w:lineRule="auto"/>
              <w:jc w:val="center"/>
              <w:rPr>
                <w:rFonts w:ascii="宋体" w:hAnsi="宋体" w:cs="宋体"/>
                <w:kern w:val="0"/>
                <w:sz w:val="24"/>
              </w:rPr>
            </w:pPr>
            <w:r>
              <w:rPr>
                <w:rFonts w:hint="eastAsia" w:ascii="宋体" w:hAnsi="宋体" w:cs="宋体"/>
                <w:kern w:val="0"/>
                <w:sz w:val="24"/>
              </w:rPr>
              <w:t xml:space="preserve">121.86 </w:t>
            </w:r>
          </w:p>
        </w:tc>
      </w:tr>
      <w:tr>
        <w:tblPrEx>
          <w:tblLayout w:type="fixed"/>
          <w:tblCellMar>
            <w:top w:w="0" w:type="dxa"/>
            <w:left w:w="108" w:type="dxa"/>
            <w:bottom w:w="0" w:type="dxa"/>
            <w:right w:w="108" w:type="dxa"/>
          </w:tblCellMar>
        </w:tblPrEx>
        <w:trPr>
          <w:trHeight w:val="285" w:hRule="atLeast"/>
        </w:trPr>
        <w:tc>
          <w:tcPr>
            <w:tcW w:w="700" w:type="dxa"/>
            <w:tcBorders>
              <w:top w:val="nil"/>
              <w:left w:val="single" w:color="auto" w:sz="4" w:space="0"/>
              <w:bottom w:val="single" w:color="auto" w:sz="4" w:space="0"/>
              <w:right w:val="single" w:color="auto" w:sz="4" w:space="0"/>
            </w:tcBorders>
            <w:shd w:val="clear" w:color="auto" w:fill="00FFFF"/>
            <w:vAlign w:val="bottom"/>
          </w:tcPr>
          <w:p>
            <w:pPr>
              <w:widowControl/>
              <w:spacing w:line="360" w:lineRule="auto"/>
              <w:jc w:val="right"/>
              <w:rPr>
                <w:rFonts w:ascii="宋体" w:hAnsi="宋体" w:cs="宋体"/>
                <w:kern w:val="0"/>
                <w:sz w:val="24"/>
              </w:rPr>
            </w:pPr>
            <w:r>
              <w:rPr>
                <w:rFonts w:hint="eastAsia" w:ascii="宋体" w:hAnsi="宋体" w:cs="宋体"/>
                <w:kern w:val="0"/>
                <w:sz w:val="24"/>
              </w:rPr>
              <w:t>20</w:t>
            </w:r>
          </w:p>
        </w:tc>
        <w:tc>
          <w:tcPr>
            <w:tcW w:w="2080" w:type="dxa"/>
            <w:tcBorders>
              <w:top w:val="nil"/>
              <w:left w:val="nil"/>
              <w:bottom w:val="single" w:color="auto" w:sz="4" w:space="0"/>
              <w:right w:val="single" w:color="auto" w:sz="4" w:space="0"/>
            </w:tcBorders>
            <w:shd w:val="clear" w:color="auto" w:fill="FF00FF"/>
            <w:vAlign w:val="center"/>
          </w:tcPr>
          <w:p>
            <w:pPr>
              <w:widowControl/>
              <w:spacing w:line="360" w:lineRule="auto"/>
              <w:jc w:val="center"/>
              <w:rPr>
                <w:rFonts w:ascii="宋体" w:hAnsi="宋体" w:cs="宋体"/>
                <w:kern w:val="0"/>
                <w:sz w:val="24"/>
              </w:rPr>
            </w:pPr>
            <w:r>
              <w:rPr>
                <w:rFonts w:hint="eastAsia" w:ascii="宋体" w:hAnsi="宋体" w:cs="宋体"/>
                <w:kern w:val="0"/>
                <w:sz w:val="24"/>
              </w:rPr>
              <w:t xml:space="preserve">0.00 </w:t>
            </w:r>
          </w:p>
        </w:tc>
      </w:tr>
    </w:tbl>
    <w:p>
      <w:pPr>
        <w:spacing w:line="360" w:lineRule="auto"/>
        <w:rPr>
          <w:rFonts w:asciiTheme="minorHAnsi" w:hAnsiTheme="minorHAnsi" w:eastAsiaTheme="minorEastAsia" w:cstheme="minorBidi"/>
          <w:szCs w:val="22"/>
        </w:rPr>
      </w:pPr>
      <w:r>
        <w:rPr>
          <w:rFonts w:hint="eastAsia"/>
        </w:rPr>
        <w:t>最终数据</w:t>
      </w:r>
    </w:p>
    <w:tbl>
      <w:tblPr>
        <w:tblStyle w:val="28"/>
        <w:tblW w:w="3691" w:type="dxa"/>
        <w:tblInd w:w="103" w:type="dxa"/>
        <w:tblLayout w:type="fixed"/>
        <w:tblCellMar>
          <w:top w:w="0" w:type="dxa"/>
          <w:left w:w="108" w:type="dxa"/>
          <w:bottom w:w="0" w:type="dxa"/>
          <w:right w:w="108" w:type="dxa"/>
        </w:tblCellMar>
      </w:tblPr>
      <w:tblGrid>
        <w:gridCol w:w="700"/>
        <w:gridCol w:w="2991"/>
      </w:tblGrid>
      <w:tr>
        <w:tblPrEx>
          <w:tblLayout w:type="fixed"/>
          <w:tblCellMar>
            <w:top w:w="0" w:type="dxa"/>
            <w:left w:w="108" w:type="dxa"/>
            <w:bottom w:w="0" w:type="dxa"/>
            <w:right w:w="108" w:type="dxa"/>
          </w:tblCellMar>
        </w:tblPrEx>
        <w:trPr>
          <w:trHeight w:val="285" w:hRule="atLeast"/>
        </w:trPr>
        <w:tc>
          <w:tcPr>
            <w:tcW w:w="700" w:type="dxa"/>
            <w:tcBorders>
              <w:top w:val="single" w:color="auto" w:sz="4" w:space="0"/>
              <w:left w:val="single" w:color="auto" w:sz="4" w:space="0"/>
              <w:bottom w:val="single" w:color="auto" w:sz="4" w:space="0"/>
              <w:right w:val="single" w:color="auto" w:sz="4" w:space="0"/>
            </w:tcBorders>
            <w:shd w:val="clear" w:color="auto" w:fill="00FFFF"/>
            <w:vAlign w:val="bottom"/>
          </w:tcPr>
          <w:p>
            <w:pPr>
              <w:widowControl/>
              <w:spacing w:line="360" w:lineRule="auto"/>
              <w:jc w:val="right"/>
              <w:rPr>
                <w:rFonts w:ascii="宋体" w:hAnsi="宋体" w:cs="宋体"/>
                <w:kern w:val="0"/>
                <w:sz w:val="24"/>
              </w:rPr>
            </w:pPr>
            <w:r>
              <w:rPr>
                <w:rFonts w:hint="eastAsia" w:ascii="宋体" w:hAnsi="宋体" w:cs="宋体"/>
                <w:kern w:val="0"/>
                <w:sz w:val="24"/>
              </w:rPr>
              <w:t>0</w:t>
            </w:r>
          </w:p>
        </w:tc>
        <w:tc>
          <w:tcPr>
            <w:tcW w:w="2991" w:type="dxa"/>
            <w:tcBorders>
              <w:top w:val="single" w:color="auto" w:sz="4" w:space="0"/>
              <w:left w:val="nil"/>
              <w:bottom w:val="single" w:color="auto" w:sz="4" w:space="0"/>
              <w:right w:val="single" w:color="auto" w:sz="4" w:space="0"/>
            </w:tcBorders>
            <w:shd w:val="clear" w:color="auto" w:fill="FF00FF"/>
            <w:vAlign w:val="center"/>
          </w:tcPr>
          <w:p>
            <w:pPr>
              <w:widowControl/>
              <w:spacing w:line="360" w:lineRule="auto"/>
              <w:jc w:val="center"/>
              <w:rPr>
                <w:rFonts w:ascii="宋体" w:hAnsi="宋体" w:cs="宋体"/>
                <w:kern w:val="0"/>
                <w:sz w:val="24"/>
              </w:rPr>
            </w:pPr>
            <w:r>
              <w:rPr>
                <w:rFonts w:hint="eastAsia" w:ascii="宋体" w:hAnsi="宋体" w:cs="宋体"/>
                <w:kern w:val="0"/>
                <w:sz w:val="24"/>
              </w:rPr>
              <w:t xml:space="preserve">-418.69-（-415.99） </w:t>
            </w:r>
          </w:p>
        </w:tc>
      </w:tr>
      <w:tr>
        <w:tblPrEx>
          <w:tblLayout w:type="fixed"/>
          <w:tblCellMar>
            <w:top w:w="0" w:type="dxa"/>
            <w:left w:w="108" w:type="dxa"/>
            <w:bottom w:w="0" w:type="dxa"/>
            <w:right w:w="108" w:type="dxa"/>
          </w:tblCellMar>
        </w:tblPrEx>
        <w:trPr>
          <w:trHeight w:val="285" w:hRule="atLeast"/>
        </w:trPr>
        <w:tc>
          <w:tcPr>
            <w:tcW w:w="700" w:type="dxa"/>
            <w:tcBorders>
              <w:top w:val="nil"/>
              <w:left w:val="single" w:color="auto" w:sz="4" w:space="0"/>
              <w:bottom w:val="single" w:color="auto" w:sz="4" w:space="0"/>
              <w:right w:val="single" w:color="auto" w:sz="4" w:space="0"/>
            </w:tcBorders>
            <w:shd w:val="clear" w:color="auto" w:fill="00FFFF"/>
            <w:vAlign w:val="bottom"/>
          </w:tcPr>
          <w:p>
            <w:pPr>
              <w:widowControl/>
              <w:spacing w:line="360" w:lineRule="auto"/>
              <w:jc w:val="right"/>
              <w:rPr>
                <w:rFonts w:ascii="宋体" w:hAnsi="宋体" w:cs="宋体"/>
                <w:kern w:val="0"/>
                <w:sz w:val="24"/>
              </w:rPr>
            </w:pPr>
            <w:r>
              <w:rPr>
                <w:rFonts w:hint="eastAsia" w:ascii="宋体" w:hAnsi="宋体" w:cs="宋体"/>
                <w:kern w:val="0"/>
                <w:sz w:val="24"/>
              </w:rPr>
              <w:t>2</w:t>
            </w:r>
          </w:p>
        </w:tc>
        <w:tc>
          <w:tcPr>
            <w:tcW w:w="2991" w:type="dxa"/>
            <w:tcBorders>
              <w:top w:val="nil"/>
              <w:left w:val="nil"/>
              <w:bottom w:val="single" w:color="auto" w:sz="4" w:space="0"/>
              <w:right w:val="single" w:color="auto" w:sz="4" w:space="0"/>
            </w:tcBorders>
            <w:shd w:val="clear" w:color="auto" w:fill="FF00FF"/>
            <w:vAlign w:val="center"/>
          </w:tcPr>
          <w:p>
            <w:pPr>
              <w:widowControl/>
              <w:spacing w:line="360" w:lineRule="auto"/>
              <w:jc w:val="center"/>
              <w:rPr>
                <w:rFonts w:ascii="宋体" w:hAnsi="宋体" w:cs="宋体"/>
                <w:kern w:val="0"/>
                <w:sz w:val="24"/>
              </w:rPr>
            </w:pPr>
            <w:r>
              <w:rPr>
                <w:rFonts w:hint="eastAsia" w:ascii="宋体" w:hAnsi="宋体" w:cs="宋体"/>
                <w:kern w:val="0"/>
                <w:sz w:val="24"/>
              </w:rPr>
              <w:t xml:space="preserve">-999.54-（-999.54） </w:t>
            </w:r>
          </w:p>
        </w:tc>
      </w:tr>
      <w:tr>
        <w:tblPrEx>
          <w:tblLayout w:type="fixed"/>
          <w:tblCellMar>
            <w:top w:w="0" w:type="dxa"/>
            <w:left w:w="108" w:type="dxa"/>
            <w:bottom w:w="0" w:type="dxa"/>
            <w:right w:w="108" w:type="dxa"/>
          </w:tblCellMar>
        </w:tblPrEx>
        <w:trPr>
          <w:trHeight w:val="285" w:hRule="atLeast"/>
        </w:trPr>
        <w:tc>
          <w:tcPr>
            <w:tcW w:w="700" w:type="dxa"/>
            <w:tcBorders>
              <w:top w:val="nil"/>
              <w:left w:val="single" w:color="auto" w:sz="4" w:space="0"/>
              <w:bottom w:val="single" w:color="auto" w:sz="4" w:space="0"/>
              <w:right w:val="single" w:color="auto" w:sz="4" w:space="0"/>
            </w:tcBorders>
            <w:shd w:val="clear" w:color="auto" w:fill="00FFFF"/>
            <w:vAlign w:val="bottom"/>
          </w:tcPr>
          <w:p>
            <w:pPr>
              <w:widowControl/>
              <w:spacing w:line="360" w:lineRule="auto"/>
              <w:jc w:val="right"/>
              <w:rPr>
                <w:rFonts w:ascii="宋体" w:hAnsi="宋体" w:cs="宋体"/>
                <w:kern w:val="0"/>
                <w:sz w:val="24"/>
              </w:rPr>
            </w:pPr>
            <w:r>
              <w:rPr>
                <w:rFonts w:hint="eastAsia" w:ascii="宋体" w:hAnsi="宋体" w:cs="宋体"/>
                <w:kern w:val="0"/>
                <w:sz w:val="24"/>
              </w:rPr>
              <w:t>6</w:t>
            </w:r>
          </w:p>
        </w:tc>
        <w:tc>
          <w:tcPr>
            <w:tcW w:w="2991" w:type="dxa"/>
            <w:tcBorders>
              <w:top w:val="nil"/>
              <w:left w:val="nil"/>
              <w:bottom w:val="single" w:color="auto" w:sz="4" w:space="0"/>
              <w:right w:val="single" w:color="auto" w:sz="4" w:space="0"/>
            </w:tcBorders>
            <w:shd w:val="clear" w:color="auto" w:fill="FF00FF"/>
            <w:vAlign w:val="center"/>
          </w:tcPr>
          <w:p>
            <w:pPr>
              <w:widowControl/>
              <w:spacing w:line="360" w:lineRule="auto"/>
              <w:jc w:val="center"/>
              <w:rPr>
                <w:rFonts w:ascii="宋体" w:hAnsi="宋体" w:cs="宋体"/>
                <w:kern w:val="0"/>
                <w:sz w:val="24"/>
              </w:rPr>
            </w:pPr>
            <w:r>
              <w:rPr>
                <w:rFonts w:hint="eastAsia" w:ascii="宋体" w:hAnsi="宋体" w:cs="宋体"/>
                <w:kern w:val="0"/>
                <w:sz w:val="24"/>
              </w:rPr>
              <w:t xml:space="preserve">-193.91-（-192.44） </w:t>
            </w:r>
          </w:p>
        </w:tc>
      </w:tr>
      <w:tr>
        <w:tblPrEx>
          <w:tblLayout w:type="fixed"/>
          <w:tblCellMar>
            <w:top w:w="0" w:type="dxa"/>
            <w:left w:w="108" w:type="dxa"/>
            <w:bottom w:w="0" w:type="dxa"/>
            <w:right w:w="108" w:type="dxa"/>
          </w:tblCellMar>
        </w:tblPrEx>
        <w:trPr>
          <w:trHeight w:val="285" w:hRule="atLeast"/>
        </w:trPr>
        <w:tc>
          <w:tcPr>
            <w:tcW w:w="700" w:type="dxa"/>
            <w:tcBorders>
              <w:top w:val="nil"/>
              <w:left w:val="single" w:color="auto" w:sz="4" w:space="0"/>
              <w:bottom w:val="single" w:color="auto" w:sz="4" w:space="0"/>
              <w:right w:val="single" w:color="auto" w:sz="4" w:space="0"/>
            </w:tcBorders>
            <w:shd w:val="clear" w:color="auto" w:fill="00FFFF"/>
            <w:vAlign w:val="bottom"/>
          </w:tcPr>
          <w:p>
            <w:pPr>
              <w:widowControl/>
              <w:spacing w:line="360" w:lineRule="auto"/>
              <w:jc w:val="right"/>
              <w:rPr>
                <w:rFonts w:ascii="宋体" w:hAnsi="宋体" w:cs="宋体"/>
                <w:kern w:val="0"/>
                <w:sz w:val="24"/>
              </w:rPr>
            </w:pPr>
            <w:r>
              <w:rPr>
                <w:rFonts w:hint="eastAsia" w:ascii="宋体" w:hAnsi="宋体" w:cs="宋体"/>
                <w:kern w:val="0"/>
                <w:sz w:val="24"/>
              </w:rPr>
              <w:t>10</w:t>
            </w:r>
          </w:p>
        </w:tc>
        <w:tc>
          <w:tcPr>
            <w:tcW w:w="2991" w:type="dxa"/>
            <w:tcBorders>
              <w:top w:val="nil"/>
              <w:left w:val="nil"/>
              <w:bottom w:val="single" w:color="auto" w:sz="4" w:space="0"/>
              <w:right w:val="single" w:color="auto" w:sz="4" w:space="0"/>
            </w:tcBorders>
            <w:shd w:val="clear" w:color="auto" w:fill="FF00FF"/>
            <w:vAlign w:val="center"/>
          </w:tcPr>
          <w:p>
            <w:pPr>
              <w:widowControl/>
              <w:spacing w:line="360" w:lineRule="auto"/>
              <w:jc w:val="center"/>
              <w:rPr>
                <w:rFonts w:ascii="宋体" w:hAnsi="宋体" w:cs="宋体"/>
                <w:kern w:val="0"/>
                <w:sz w:val="24"/>
              </w:rPr>
            </w:pPr>
            <w:r>
              <w:rPr>
                <w:rFonts w:hint="eastAsia" w:ascii="宋体" w:hAnsi="宋体" w:cs="宋体"/>
                <w:kern w:val="0"/>
                <w:sz w:val="24"/>
              </w:rPr>
              <w:t xml:space="preserve">-252.22-（-249.36） </w:t>
            </w:r>
          </w:p>
        </w:tc>
      </w:tr>
      <w:tr>
        <w:tblPrEx>
          <w:tblLayout w:type="fixed"/>
          <w:tblCellMar>
            <w:top w:w="0" w:type="dxa"/>
            <w:left w:w="108" w:type="dxa"/>
            <w:bottom w:w="0" w:type="dxa"/>
            <w:right w:w="108" w:type="dxa"/>
          </w:tblCellMar>
        </w:tblPrEx>
        <w:trPr>
          <w:trHeight w:val="285" w:hRule="atLeast"/>
        </w:trPr>
        <w:tc>
          <w:tcPr>
            <w:tcW w:w="700" w:type="dxa"/>
            <w:tcBorders>
              <w:top w:val="nil"/>
              <w:left w:val="single" w:color="auto" w:sz="4" w:space="0"/>
              <w:bottom w:val="single" w:color="auto" w:sz="4" w:space="0"/>
              <w:right w:val="single" w:color="auto" w:sz="4" w:space="0"/>
            </w:tcBorders>
            <w:shd w:val="clear" w:color="auto" w:fill="00FFFF"/>
            <w:vAlign w:val="bottom"/>
          </w:tcPr>
          <w:p>
            <w:pPr>
              <w:widowControl/>
              <w:spacing w:line="360" w:lineRule="auto"/>
              <w:jc w:val="right"/>
              <w:rPr>
                <w:rFonts w:ascii="宋体" w:hAnsi="宋体" w:cs="宋体"/>
                <w:kern w:val="0"/>
                <w:sz w:val="24"/>
              </w:rPr>
            </w:pPr>
            <w:r>
              <w:rPr>
                <w:rFonts w:hint="eastAsia" w:ascii="宋体" w:hAnsi="宋体" w:cs="宋体"/>
                <w:kern w:val="0"/>
                <w:sz w:val="24"/>
              </w:rPr>
              <w:t>14</w:t>
            </w:r>
          </w:p>
        </w:tc>
        <w:tc>
          <w:tcPr>
            <w:tcW w:w="2991" w:type="dxa"/>
            <w:tcBorders>
              <w:top w:val="nil"/>
              <w:left w:val="nil"/>
              <w:bottom w:val="single" w:color="auto" w:sz="4" w:space="0"/>
              <w:right w:val="single" w:color="auto" w:sz="4" w:space="0"/>
            </w:tcBorders>
            <w:shd w:val="clear" w:color="auto" w:fill="FF00FF"/>
            <w:vAlign w:val="center"/>
          </w:tcPr>
          <w:p>
            <w:pPr>
              <w:widowControl/>
              <w:spacing w:line="360" w:lineRule="auto"/>
              <w:jc w:val="center"/>
              <w:rPr>
                <w:rFonts w:ascii="宋体" w:hAnsi="宋体" w:cs="宋体"/>
                <w:kern w:val="0"/>
                <w:sz w:val="24"/>
              </w:rPr>
            </w:pPr>
            <w:r>
              <w:rPr>
                <w:rFonts w:hint="eastAsia" w:ascii="宋体" w:hAnsi="宋体" w:cs="宋体"/>
                <w:kern w:val="0"/>
                <w:sz w:val="24"/>
              </w:rPr>
              <w:t xml:space="preserve">-139.37-（-138.50） </w:t>
            </w:r>
          </w:p>
        </w:tc>
      </w:tr>
      <w:tr>
        <w:tblPrEx>
          <w:tblLayout w:type="fixed"/>
          <w:tblCellMar>
            <w:top w:w="0" w:type="dxa"/>
            <w:left w:w="108" w:type="dxa"/>
            <w:bottom w:w="0" w:type="dxa"/>
            <w:right w:w="108" w:type="dxa"/>
          </w:tblCellMar>
        </w:tblPrEx>
        <w:trPr>
          <w:trHeight w:val="285" w:hRule="atLeast"/>
        </w:trPr>
        <w:tc>
          <w:tcPr>
            <w:tcW w:w="700" w:type="dxa"/>
            <w:tcBorders>
              <w:top w:val="nil"/>
              <w:left w:val="single" w:color="auto" w:sz="4" w:space="0"/>
              <w:bottom w:val="single" w:color="auto" w:sz="4" w:space="0"/>
              <w:right w:val="single" w:color="auto" w:sz="4" w:space="0"/>
            </w:tcBorders>
            <w:shd w:val="clear" w:color="auto" w:fill="00FFFF"/>
            <w:vAlign w:val="bottom"/>
          </w:tcPr>
          <w:p>
            <w:pPr>
              <w:widowControl/>
              <w:spacing w:line="360" w:lineRule="auto"/>
              <w:jc w:val="right"/>
              <w:rPr>
                <w:rFonts w:ascii="宋体" w:hAnsi="宋体" w:cs="宋体"/>
                <w:kern w:val="0"/>
                <w:sz w:val="24"/>
              </w:rPr>
            </w:pPr>
            <w:r>
              <w:rPr>
                <w:rFonts w:hint="eastAsia" w:ascii="宋体" w:hAnsi="宋体" w:cs="宋体"/>
                <w:kern w:val="0"/>
                <w:sz w:val="24"/>
              </w:rPr>
              <w:t>16</w:t>
            </w:r>
          </w:p>
        </w:tc>
        <w:tc>
          <w:tcPr>
            <w:tcW w:w="2991" w:type="dxa"/>
            <w:tcBorders>
              <w:top w:val="nil"/>
              <w:left w:val="nil"/>
              <w:bottom w:val="single" w:color="auto" w:sz="4" w:space="0"/>
              <w:right w:val="single" w:color="auto" w:sz="4" w:space="0"/>
            </w:tcBorders>
            <w:shd w:val="clear" w:color="auto" w:fill="FF00FF"/>
            <w:vAlign w:val="center"/>
          </w:tcPr>
          <w:p>
            <w:pPr>
              <w:widowControl/>
              <w:spacing w:line="360" w:lineRule="auto"/>
              <w:jc w:val="center"/>
              <w:rPr>
                <w:rFonts w:ascii="宋体" w:hAnsi="宋体" w:cs="宋体"/>
                <w:kern w:val="0"/>
                <w:sz w:val="24"/>
              </w:rPr>
            </w:pPr>
            <w:r>
              <w:rPr>
                <w:rFonts w:hint="eastAsia" w:ascii="宋体" w:hAnsi="宋体" w:cs="宋体"/>
                <w:kern w:val="0"/>
                <w:sz w:val="24"/>
              </w:rPr>
              <w:t xml:space="preserve">-191.04-（-190.90） </w:t>
            </w:r>
          </w:p>
        </w:tc>
      </w:tr>
      <w:tr>
        <w:tblPrEx>
          <w:tblLayout w:type="fixed"/>
          <w:tblCellMar>
            <w:top w:w="0" w:type="dxa"/>
            <w:left w:w="108" w:type="dxa"/>
            <w:bottom w:w="0" w:type="dxa"/>
            <w:right w:w="108" w:type="dxa"/>
          </w:tblCellMar>
        </w:tblPrEx>
        <w:trPr>
          <w:trHeight w:val="285" w:hRule="atLeast"/>
        </w:trPr>
        <w:tc>
          <w:tcPr>
            <w:tcW w:w="700" w:type="dxa"/>
            <w:tcBorders>
              <w:top w:val="nil"/>
              <w:left w:val="single" w:color="auto" w:sz="4" w:space="0"/>
              <w:bottom w:val="single" w:color="auto" w:sz="4" w:space="0"/>
              <w:right w:val="single" w:color="auto" w:sz="4" w:space="0"/>
            </w:tcBorders>
            <w:shd w:val="clear" w:color="auto" w:fill="00FFFF"/>
            <w:vAlign w:val="bottom"/>
          </w:tcPr>
          <w:p>
            <w:pPr>
              <w:widowControl/>
              <w:spacing w:line="360" w:lineRule="auto"/>
              <w:jc w:val="right"/>
              <w:rPr>
                <w:rFonts w:ascii="宋体" w:hAnsi="宋体" w:cs="宋体"/>
                <w:kern w:val="0"/>
                <w:sz w:val="24"/>
              </w:rPr>
            </w:pPr>
            <w:r>
              <w:rPr>
                <w:rFonts w:hint="eastAsia" w:ascii="宋体" w:hAnsi="宋体" w:cs="宋体"/>
                <w:kern w:val="0"/>
                <w:sz w:val="24"/>
              </w:rPr>
              <w:t>18</w:t>
            </w:r>
          </w:p>
        </w:tc>
        <w:tc>
          <w:tcPr>
            <w:tcW w:w="2991" w:type="dxa"/>
            <w:tcBorders>
              <w:top w:val="nil"/>
              <w:left w:val="nil"/>
              <w:bottom w:val="single" w:color="auto" w:sz="4" w:space="0"/>
              <w:right w:val="single" w:color="auto" w:sz="4" w:space="0"/>
            </w:tcBorders>
            <w:shd w:val="clear" w:color="auto" w:fill="FF00FF"/>
            <w:vAlign w:val="center"/>
          </w:tcPr>
          <w:p>
            <w:pPr>
              <w:widowControl/>
              <w:spacing w:line="360" w:lineRule="auto"/>
              <w:jc w:val="center"/>
              <w:rPr>
                <w:rFonts w:ascii="宋体" w:hAnsi="宋体" w:cs="宋体"/>
                <w:kern w:val="0"/>
                <w:sz w:val="24"/>
              </w:rPr>
            </w:pPr>
            <w:r>
              <w:rPr>
                <w:rFonts w:hint="eastAsia" w:ascii="宋体" w:hAnsi="宋体" w:cs="宋体"/>
                <w:kern w:val="0"/>
                <w:sz w:val="24"/>
              </w:rPr>
              <w:t xml:space="preserve">121.86-（122.24） </w:t>
            </w:r>
          </w:p>
        </w:tc>
      </w:tr>
      <w:tr>
        <w:tblPrEx>
          <w:tblLayout w:type="fixed"/>
          <w:tblCellMar>
            <w:top w:w="0" w:type="dxa"/>
            <w:left w:w="108" w:type="dxa"/>
            <w:bottom w:w="0" w:type="dxa"/>
            <w:right w:w="108" w:type="dxa"/>
          </w:tblCellMar>
        </w:tblPrEx>
        <w:trPr>
          <w:trHeight w:val="285" w:hRule="atLeast"/>
        </w:trPr>
        <w:tc>
          <w:tcPr>
            <w:tcW w:w="700" w:type="dxa"/>
            <w:tcBorders>
              <w:top w:val="nil"/>
              <w:left w:val="single" w:color="auto" w:sz="4" w:space="0"/>
              <w:bottom w:val="single" w:color="auto" w:sz="4" w:space="0"/>
              <w:right w:val="single" w:color="auto" w:sz="4" w:space="0"/>
            </w:tcBorders>
            <w:shd w:val="clear" w:color="auto" w:fill="00FFFF"/>
            <w:vAlign w:val="bottom"/>
          </w:tcPr>
          <w:p>
            <w:pPr>
              <w:widowControl/>
              <w:spacing w:line="360" w:lineRule="auto"/>
              <w:jc w:val="right"/>
              <w:rPr>
                <w:rFonts w:ascii="宋体" w:hAnsi="宋体" w:cs="宋体"/>
                <w:kern w:val="0"/>
                <w:sz w:val="24"/>
              </w:rPr>
            </w:pPr>
            <w:r>
              <w:rPr>
                <w:rFonts w:hint="eastAsia" w:ascii="宋体" w:hAnsi="宋体" w:cs="宋体"/>
                <w:kern w:val="0"/>
                <w:sz w:val="24"/>
              </w:rPr>
              <w:t>20</w:t>
            </w:r>
          </w:p>
        </w:tc>
        <w:tc>
          <w:tcPr>
            <w:tcW w:w="2991" w:type="dxa"/>
            <w:tcBorders>
              <w:top w:val="nil"/>
              <w:left w:val="nil"/>
              <w:bottom w:val="single" w:color="auto" w:sz="4" w:space="0"/>
              <w:right w:val="single" w:color="auto" w:sz="4" w:space="0"/>
            </w:tcBorders>
            <w:shd w:val="clear" w:color="auto" w:fill="FF00FF"/>
            <w:vAlign w:val="center"/>
          </w:tcPr>
          <w:p>
            <w:pPr>
              <w:widowControl/>
              <w:spacing w:line="360" w:lineRule="auto"/>
              <w:jc w:val="center"/>
              <w:rPr>
                <w:rFonts w:ascii="宋体" w:hAnsi="宋体" w:cs="宋体"/>
                <w:kern w:val="0"/>
                <w:sz w:val="24"/>
              </w:rPr>
            </w:pPr>
            <w:r>
              <w:rPr>
                <w:rFonts w:hint="eastAsia" w:ascii="宋体" w:hAnsi="宋体" w:cs="宋体"/>
                <w:kern w:val="0"/>
                <w:sz w:val="24"/>
              </w:rPr>
              <w:t xml:space="preserve">0.00 </w:t>
            </w:r>
          </w:p>
        </w:tc>
      </w:tr>
    </w:tbl>
    <w:p>
      <w:pPr>
        <w:spacing w:line="360" w:lineRule="auto"/>
        <w:rPr>
          <w:rFonts w:asciiTheme="minorHAnsi" w:hAnsiTheme="minorHAnsi" w:eastAsiaTheme="minorEastAsia" w:cstheme="minorBidi"/>
          <w:color w:val="FF0000"/>
          <w:szCs w:val="22"/>
        </w:rPr>
      </w:pPr>
      <w:r>
        <w:rPr>
          <w:rFonts w:hint="eastAsia"/>
          <w:color w:val="FF0000"/>
        </w:rPr>
        <w:t>如果查询的是</w:t>
      </w:r>
      <w:r>
        <w:rPr>
          <w:color w:val="FF0000"/>
        </w:rPr>
        <w:t>2014-5-10~~2014-5-12</w:t>
      </w:r>
      <w:r>
        <w:rPr>
          <w:rFonts w:hint="eastAsia"/>
          <w:color w:val="FF0000"/>
        </w:rPr>
        <w:t>的</w:t>
      </w:r>
      <w:r>
        <w:rPr>
          <w:color w:val="FF0000"/>
        </w:rPr>
        <w:t>x</w:t>
      </w:r>
      <w:r>
        <w:rPr>
          <w:rFonts w:hint="eastAsia"/>
          <w:color w:val="FF0000"/>
        </w:rPr>
        <w:t>位移变化量曲线，那么就把这两个数据进行相减</w:t>
      </w:r>
    </w:p>
    <w:p>
      <w:pPr>
        <w:spacing w:line="360" w:lineRule="auto"/>
      </w:pPr>
    </w:p>
    <w:p>
      <w:pPr>
        <w:spacing w:line="360" w:lineRule="auto"/>
      </w:pPr>
      <w:r>
        <w:rPr>
          <w:rFonts w:hint="eastAsia"/>
        </w:rPr>
        <w:t>最后在选择时间得到的</w:t>
      </w:r>
      <w:r>
        <w:t>x</w:t>
      </w:r>
      <w:r>
        <w:rPr>
          <w:rFonts w:hint="eastAsia"/>
        </w:rPr>
        <w:t>位移变化量</w:t>
      </w:r>
    </w:p>
    <w:p>
      <w:pPr>
        <w:spacing w:line="360" w:lineRule="auto"/>
      </w:pPr>
      <w:r>
        <w:rPr>
          <w:rFonts w:hint="eastAsia"/>
        </w:rPr>
        <w:t>把上面最终数据位移变化量根据孔深连成一条曲线。</w:t>
      </w:r>
    </w:p>
    <w:p>
      <w:pPr>
        <w:spacing w:line="360" w:lineRule="auto"/>
        <w:rPr>
          <w:color w:val="FF0000"/>
        </w:rPr>
      </w:pPr>
      <w:r>
        <w:rPr>
          <w:rFonts w:hint="eastAsia"/>
          <w:color w:val="FF0000"/>
        </w:rPr>
        <w:t>一天一条线</w:t>
      </w:r>
    </w:p>
    <w:p>
      <w:pPr>
        <w:spacing w:line="360" w:lineRule="auto"/>
      </w:pPr>
      <w:r>
        <w:drawing>
          <wp:inline distT="0" distB="0" distL="0" distR="0">
            <wp:extent cx="3977640" cy="3992880"/>
            <wp:effectExtent l="0" t="0" r="3810" b="762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3977640" cy="3992880"/>
                    </a:xfrm>
                    <a:prstGeom prst="rect">
                      <a:avLst/>
                    </a:prstGeom>
                    <a:noFill/>
                    <a:ln>
                      <a:noFill/>
                    </a:ln>
                  </pic:spPr>
                </pic:pic>
              </a:graphicData>
            </a:graphic>
          </wp:inline>
        </w:drawing>
      </w:r>
    </w:p>
    <w:p>
      <w:pPr>
        <w:pStyle w:val="40"/>
        <w:numPr>
          <w:ilvl w:val="0"/>
          <w:numId w:val="19"/>
        </w:numPr>
        <w:spacing w:line="360" w:lineRule="auto"/>
        <w:ind w:firstLineChars="0"/>
        <w:rPr>
          <w:b/>
        </w:rPr>
      </w:pPr>
      <w:r>
        <w:rPr>
          <w:b/>
        </w:rPr>
        <w:t>y</w:t>
      </w:r>
      <w:r>
        <w:rPr>
          <w:rFonts w:hint="eastAsia"/>
          <w:b/>
        </w:rPr>
        <w:t>位移变化量曲线（同</w:t>
      </w:r>
      <w:r>
        <w:rPr>
          <w:b/>
        </w:rPr>
        <w:t>x</w:t>
      </w:r>
      <w:r>
        <w:rPr>
          <w:rFonts w:hint="eastAsia"/>
          <w:b/>
        </w:rPr>
        <w:t>位移曲线）：（同</w:t>
      </w:r>
      <w:r>
        <w:rPr>
          <w:b/>
        </w:rPr>
        <w:t>x</w:t>
      </w:r>
      <w:r>
        <w:rPr>
          <w:rFonts w:hint="eastAsia"/>
          <w:b/>
        </w:rPr>
        <w:t>）</w:t>
      </w:r>
    </w:p>
    <w:p>
      <w:pPr>
        <w:spacing w:line="360" w:lineRule="auto"/>
      </w:pPr>
      <w:r>
        <w:drawing>
          <wp:inline distT="0" distB="0" distL="0" distR="0">
            <wp:extent cx="3992880" cy="3962400"/>
            <wp:effectExtent l="0" t="0" r="762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3992880" cy="3962400"/>
                    </a:xfrm>
                    <a:prstGeom prst="rect">
                      <a:avLst/>
                    </a:prstGeom>
                    <a:noFill/>
                    <a:ln>
                      <a:noFill/>
                    </a:ln>
                  </pic:spPr>
                </pic:pic>
              </a:graphicData>
            </a:graphic>
          </wp:inline>
        </w:drawing>
      </w:r>
    </w:p>
    <w:p>
      <w:pPr>
        <w:spacing w:line="360" w:lineRule="auto"/>
      </w:pPr>
    </w:p>
    <w:p>
      <w:pPr>
        <w:pStyle w:val="40"/>
        <w:numPr>
          <w:ilvl w:val="0"/>
          <w:numId w:val="20"/>
        </w:numPr>
        <w:spacing w:line="360" w:lineRule="auto"/>
        <w:ind w:firstLineChars="0"/>
        <w:rPr>
          <w:b/>
        </w:rPr>
      </w:pPr>
      <w:r>
        <w:rPr>
          <w:b/>
        </w:rPr>
        <w:t>x</w:t>
      </w:r>
      <w:r>
        <w:rPr>
          <w:rFonts w:hint="eastAsia"/>
          <w:b/>
        </w:rPr>
        <w:t>孔口位移曲线解释：</w:t>
      </w:r>
    </w:p>
    <w:p>
      <w:pPr>
        <w:spacing w:line="360" w:lineRule="auto"/>
      </w:pPr>
      <w:r>
        <w:t xml:space="preserve">     x</w:t>
      </w:r>
      <w:r>
        <w:rPr>
          <w:rFonts w:hint="eastAsia"/>
        </w:rPr>
        <w:t>轴表示：时间（单位：天，</w:t>
      </w:r>
      <w:r>
        <w:t>24</w:t>
      </w:r>
      <w:r>
        <w:rPr>
          <w:rFonts w:hint="eastAsia"/>
        </w:rPr>
        <w:t>小时）</w:t>
      </w:r>
    </w:p>
    <w:p>
      <w:pPr>
        <w:spacing w:line="360" w:lineRule="auto"/>
      </w:pPr>
      <w:r>
        <w:t xml:space="preserve">     y</w:t>
      </w:r>
      <w:r>
        <w:rPr>
          <w:rFonts w:hint="eastAsia"/>
        </w:rPr>
        <w:t>轴表示：孔口位移变化量（深孔自动监测曲线计算公式</w:t>
      </w:r>
      <w:r>
        <w:t>20140510</w:t>
      </w:r>
      <w:r>
        <w:rPr>
          <w:rFonts w:hint="eastAsia"/>
        </w:rPr>
        <w:t>中</w:t>
      </w:r>
      <w:r>
        <w:t>L4~L11</w:t>
      </w:r>
      <w:r>
        <w:rPr>
          <w:rFonts w:hint="eastAsia"/>
        </w:rPr>
        <w:t>数据）</w:t>
      </w:r>
    </w:p>
    <w:p>
      <w:pPr>
        <w:spacing w:line="360" w:lineRule="auto"/>
      </w:pPr>
      <w:r>
        <w:rPr>
          <w:rFonts w:hint="eastAsia"/>
        </w:rPr>
        <w:t>下面用</w:t>
      </w:r>
      <w:r>
        <w:t>20140512</w:t>
      </w:r>
      <w:r>
        <w:rPr>
          <w:rFonts w:hint="eastAsia"/>
        </w:rPr>
        <w:t>号数据进行举例。</w:t>
      </w:r>
    </w:p>
    <w:p>
      <w:pPr>
        <w:spacing w:line="360" w:lineRule="auto"/>
      </w:pPr>
      <w:r>
        <w:rPr>
          <w:rFonts w:hint="eastAsia"/>
        </w:rPr>
        <w:t>如下图</w:t>
      </w:r>
      <w:r>
        <w:t>1</w:t>
      </w:r>
      <w:r>
        <w:rPr>
          <w:rFonts w:hint="eastAsia"/>
        </w:rPr>
        <w:t>为图</w:t>
      </w:r>
      <w:r>
        <w:t>1</w:t>
      </w:r>
      <w:r>
        <w:rPr>
          <w:rFonts w:hint="eastAsia"/>
        </w:rPr>
        <w:t>（</w:t>
      </w:r>
      <w:r>
        <w:t>2014-05-09</w:t>
      </w:r>
      <w:r>
        <w:rPr>
          <w:rFonts w:hint="eastAsia"/>
        </w:rPr>
        <w:t>号传感器首次数据）</w:t>
      </w:r>
    </w:p>
    <w:p>
      <w:pPr>
        <w:spacing w:line="360" w:lineRule="auto"/>
      </w:pPr>
      <w:r>
        <w:drawing>
          <wp:inline distT="0" distB="0" distL="0" distR="0">
            <wp:extent cx="4038600" cy="2964180"/>
            <wp:effectExtent l="0" t="0" r="0" b="762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038600" cy="2964180"/>
                    </a:xfrm>
                    <a:prstGeom prst="rect">
                      <a:avLst/>
                    </a:prstGeom>
                    <a:noFill/>
                    <a:ln>
                      <a:noFill/>
                    </a:ln>
                  </pic:spPr>
                </pic:pic>
              </a:graphicData>
            </a:graphic>
          </wp:inline>
        </w:drawing>
      </w:r>
    </w:p>
    <w:p>
      <w:pPr>
        <w:spacing w:line="360" w:lineRule="auto"/>
      </w:pPr>
      <w:r>
        <w:rPr>
          <w:rFonts w:hint="eastAsia"/>
        </w:rPr>
        <w:t>如下：图</w:t>
      </w:r>
      <w:r>
        <w:t>2</w:t>
      </w:r>
      <w:r>
        <w:rPr>
          <w:rFonts w:hint="eastAsia"/>
        </w:rPr>
        <w:t>（</w:t>
      </w:r>
      <w:r>
        <w:t>2014-05-12</w:t>
      </w:r>
      <w:r>
        <w:rPr>
          <w:rFonts w:hint="eastAsia"/>
        </w:rPr>
        <w:t>号传感器首次数据）</w:t>
      </w:r>
    </w:p>
    <w:p>
      <w:pPr>
        <w:spacing w:line="360" w:lineRule="auto"/>
      </w:pPr>
    </w:p>
    <w:p>
      <w:pPr>
        <w:spacing w:line="360" w:lineRule="auto"/>
      </w:pPr>
      <w:r>
        <w:drawing>
          <wp:inline distT="0" distB="0" distL="0" distR="0">
            <wp:extent cx="5273040" cy="2545080"/>
            <wp:effectExtent l="0" t="0" r="381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273040" cy="2545080"/>
                    </a:xfrm>
                    <a:prstGeom prst="rect">
                      <a:avLst/>
                    </a:prstGeom>
                    <a:noFill/>
                    <a:ln>
                      <a:noFill/>
                    </a:ln>
                  </pic:spPr>
                </pic:pic>
              </a:graphicData>
            </a:graphic>
          </wp:inline>
        </w:drawing>
      </w:r>
    </w:p>
    <w:p>
      <w:pPr>
        <w:spacing w:line="360" w:lineRule="auto"/>
      </w:pPr>
    </w:p>
    <w:p>
      <w:pPr>
        <w:spacing w:line="360" w:lineRule="auto"/>
      </w:pPr>
      <w:r>
        <w:rPr>
          <w:rFonts w:hint="eastAsia"/>
        </w:rPr>
        <w:t>如下：图</w:t>
      </w:r>
      <w:r>
        <w:t>3</w:t>
      </w:r>
      <w:r>
        <w:rPr>
          <w:rFonts w:hint="eastAsia"/>
        </w:rPr>
        <w:t>（</w:t>
      </w:r>
      <w:r>
        <w:t>2014-05-12</w:t>
      </w:r>
      <w:r>
        <w:rPr>
          <w:rFonts w:hint="eastAsia"/>
        </w:rPr>
        <w:t>号传感器最终孔口位移曲线数据）</w:t>
      </w:r>
    </w:p>
    <w:p>
      <w:pPr>
        <w:spacing w:line="360" w:lineRule="auto"/>
        <w:rPr>
          <w:color w:val="FF0000"/>
        </w:rPr>
      </w:pPr>
      <w:r>
        <w:rPr>
          <w:rFonts w:hint="eastAsia"/>
          <w:color w:val="FF0000"/>
        </w:rPr>
        <w:t>计算方法是同一个孔深中，把</w:t>
      </w:r>
      <w:r>
        <w:rPr>
          <w:color w:val="FF0000"/>
        </w:rPr>
        <w:t>20140512</w:t>
      </w:r>
      <w:r>
        <w:rPr>
          <w:rFonts w:hint="eastAsia"/>
          <w:color w:val="FF0000"/>
        </w:rPr>
        <w:t>中的</w:t>
      </w:r>
      <w:r>
        <w:rPr>
          <w:color w:val="FF0000"/>
        </w:rPr>
        <w:t>E</w:t>
      </w:r>
      <w:r>
        <w:rPr>
          <w:rFonts w:hint="eastAsia"/>
          <w:color w:val="FF0000"/>
        </w:rPr>
        <w:t>列数据减去</w:t>
      </w:r>
      <w:r>
        <w:rPr>
          <w:color w:val="FF0000"/>
        </w:rPr>
        <w:t>20140509</w:t>
      </w:r>
      <w:r>
        <w:rPr>
          <w:rFonts w:hint="eastAsia"/>
          <w:color w:val="FF0000"/>
        </w:rPr>
        <w:t>（传感器最初数据）中的</w:t>
      </w:r>
      <w:r>
        <w:rPr>
          <w:color w:val="FF0000"/>
        </w:rPr>
        <w:t>E</w:t>
      </w:r>
      <w:r>
        <w:rPr>
          <w:rFonts w:hint="eastAsia"/>
          <w:color w:val="FF0000"/>
        </w:rPr>
        <w:t>列数据得到如图</w:t>
      </w:r>
      <w:r>
        <w:rPr>
          <w:color w:val="FF0000"/>
        </w:rPr>
        <w:t>3</w:t>
      </w:r>
      <w:r>
        <w:rPr>
          <w:rFonts w:hint="eastAsia"/>
          <w:color w:val="FF0000"/>
        </w:rPr>
        <w:t>的数据。在把每一个进行连接起来。</w:t>
      </w:r>
    </w:p>
    <w:p>
      <w:pPr>
        <w:spacing w:line="360" w:lineRule="auto"/>
      </w:pPr>
      <w:r>
        <w:drawing>
          <wp:inline distT="0" distB="0" distL="0" distR="0">
            <wp:extent cx="2004060" cy="347472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004060" cy="3474720"/>
                    </a:xfrm>
                    <a:prstGeom prst="rect">
                      <a:avLst/>
                    </a:prstGeom>
                    <a:noFill/>
                    <a:ln>
                      <a:noFill/>
                    </a:ln>
                  </pic:spPr>
                </pic:pic>
              </a:graphicData>
            </a:graphic>
          </wp:inline>
        </w:drawing>
      </w:r>
    </w:p>
    <w:p>
      <w:pPr>
        <w:widowControl/>
        <w:spacing w:line="360" w:lineRule="auto"/>
        <w:jc w:val="left"/>
        <w:rPr>
          <w:rFonts w:ascii="宋体" w:hAnsi="宋体" w:cs="宋体"/>
          <w:kern w:val="0"/>
          <w:sz w:val="24"/>
        </w:rPr>
      </w:pPr>
      <w:r>
        <w:rPr>
          <w:rFonts w:ascii="宋体" w:hAnsi="宋体" w:cs="宋体"/>
          <w:kern w:val="0"/>
          <w:sz w:val="24"/>
        </w:rPr>
        <w:drawing>
          <wp:inline distT="0" distB="0" distL="0" distR="0">
            <wp:extent cx="6202680" cy="3916680"/>
            <wp:effectExtent l="0" t="0" r="7620" b="7620"/>
            <wp:docPr id="121" name="图片 121" descr="D__%SHX}69}{%HWSWW$E}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D__%SHX}69}{%HWSWW$E}CB"/>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6202680" cy="3916680"/>
                    </a:xfrm>
                    <a:prstGeom prst="rect">
                      <a:avLst/>
                    </a:prstGeom>
                    <a:noFill/>
                    <a:ln>
                      <a:noFill/>
                    </a:ln>
                  </pic:spPr>
                </pic:pic>
              </a:graphicData>
            </a:graphic>
          </wp:inline>
        </w:drawing>
      </w:r>
    </w:p>
    <w:p>
      <w:pPr>
        <w:spacing w:line="360" w:lineRule="auto"/>
        <w:rPr>
          <w:rFonts w:asciiTheme="minorHAnsi" w:hAnsiTheme="minorHAnsi" w:eastAsiaTheme="minorEastAsia" w:cstheme="minorBidi"/>
          <w:szCs w:val="22"/>
        </w:rPr>
      </w:pPr>
    </w:p>
    <w:p>
      <w:pPr>
        <w:pStyle w:val="40"/>
        <w:numPr>
          <w:ilvl w:val="0"/>
          <w:numId w:val="21"/>
        </w:numPr>
        <w:spacing w:line="360" w:lineRule="auto"/>
        <w:ind w:firstLineChars="0"/>
        <w:rPr>
          <w:b/>
        </w:rPr>
      </w:pPr>
      <w:r>
        <w:rPr>
          <w:b/>
        </w:rPr>
        <w:t>y</w:t>
      </w:r>
      <w:r>
        <w:rPr>
          <w:rFonts w:hint="eastAsia"/>
          <w:b/>
        </w:rPr>
        <w:t>孔口位移曲线</w:t>
      </w:r>
      <w:r>
        <w:rPr>
          <w:b/>
        </w:rPr>
        <w:t>(x</w:t>
      </w:r>
      <w:r>
        <w:rPr>
          <w:rFonts w:hint="eastAsia"/>
          <w:b/>
        </w:rPr>
        <w:t>孔口位移曲线</w:t>
      </w:r>
      <w:r>
        <w:rPr>
          <w:b/>
        </w:rPr>
        <w:t xml:space="preserve">)    </w:t>
      </w:r>
    </w:p>
    <w:p>
      <w:pPr>
        <w:widowControl/>
        <w:spacing w:line="360" w:lineRule="auto"/>
        <w:jc w:val="left"/>
        <w:rPr>
          <w:rFonts w:ascii="宋体" w:hAnsi="宋体" w:cs="宋体"/>
          <w:kern w:val="0"/>
          <w:sz w:val="24"/>
        </w:rPr>
      </w:pPr>
      <w:r>
        <w:rPr>
          <w:rFonts w:ascii="宋体" w:hAnsi="宋体" w:cs="宋体"/>
          <w:kern w:val="0"/>
          <w:sz w:val="24"/>
        </w:rPr>
        <w:drawing>
          <wp:inline distT="0" distB="0" distL="0" distR="0">
            <wp:extent cx="5974080" cy="3878580"/>
            <wp:effectExtent l="0" t="0" r="7620" b="7620"/>
            <wp:docPr id="120" name="图片 120" descr="@8RD$]BEVO93)G$MISVO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8RD$]BEVO93)G$MISVO5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974080" cy="3878580"/>
                    </a:xfrm>
                    <a:prstGeom prst="rect">
                      <a:avLst/>
                    </a:prstGeom>
                    <a:noFill/>
                    <a:ln>
                      <a:noFill/>
                    </a:ln>
                  </pic:spPr>
                </pic:pic>
              </a:graphicData>
            </a:graphic>
          </wp:inline>
        </w:drawing>
      </w:r>
    </w:p>
    <w:p>
      <w:pPr>
        <w:spacing w:line="360" w:lineRule="auto"/>
        <w:rPr>
          <w:rFonts w:asciiTheme="minorHAnsi" w:hAnsiTheme="minorHAnsi" w:eastAsiaTheme="minorEastAsia" w:cstheme="minorBidi"/>
          <w:szCs w:val="22"/>
        </w:rPr>
      </w:pPr>
    </w:p>
    <w:p>
      <w:pPr>
        <w:spacing w:line="360" w:lineRule="auto"/>
      </w:pPr>
    </w:p>
    <w:p>
      <w:pPr>
        <w:pStyle w:val="40"/>
        <w:numPr>
          <w:ilvl w:val="0"/>
          <w:numId w:val="22"/>
        </w:numPr>
        <w:spacing w:line="360" w:lineRule="auto"/>
        <w:ind w:firstLineChars="0"/>
        <w:rPr>
          <w:color w:val="000000" w:themeColor="text1"/>
        </w:rPr>
      </w:pPr>
      <w:r>
        <w:rPr>
          <w:rFonts w:hint="eastAsia"/>
          <w:b/>
        </w:rPr>
        <w:t>单个传感器位移变化量曲线</w:t>
      </w:r>
      <w:r>
        <w:rPr>
          <w:rFonts w:hint="eastAsia"/>
        </w:rPr>
        <w:t>（孔深，传感器编号）（根据后台设置时间间隔进行展示。例如</w:t>
      </w:r>
      <w:r>
        <w:t>3</w:t>
      </w:r>
      <w:r>
        <w:rPr>
          <w:rFonts w:hint="eastAsia"/>
        </w:rPr>
        <w:t>小时一次，就每隔</w:t>
      </w:r>
      <w:r>
        <w:t>3</w:t>
      </w:r>
      <w:r>
        <w:rPr>
          <w:rFonts w:hint="eastAsia"/>
        </w:rPr>
        <w:t>小时做一个数据记录）</w:t>
      </w:r>
      <w:r>
        <w:rPr>
          <w:rFonts w:hint="eastAsia"/>
          <w:color w:val="000000" w:themeColor="text1"/>
        </w:rPr>
        <w:t>颜色部分换成相应的角度曲线，例如</w:t>
      </w:r>
      <w:r>
        <w:rPr>
          <w:color w:val="000000" w:themeColor="text1"/>
        </w:rPr>
        <w:t>5-20</w:t>
      </w:r>
      <w:r>
        <w:rPr>
          <w:rFonts w:hint="eastAsia"/>
          <w:color w:val="000000" w:themeColor="text1"/>
        </w:rPr>
        <w:t>是</w:t>
      </w:r>
      <w:r>
        <w:rPr>
          <w:color w:val="000000" w:themeColor="text1"/>
        </w:rPr>
        <w:t>20</w:t>
      </w:r>
      <w:r>
        <w:rPr>
          <w:rFonts w:hint="eastAsia"/>
          <w:color w:val="000000" w:themeColor="text1"/>
        </w:rPr>
        <w:t>度，</w:t>
      </w:r>
      <w:r>
        <w:rPr>
          <w:color w:val="000000" w:themeColor="text1"/>
        </w:rPr>
        <w:t>5-21</w:t>
      </w:r>
      <w:r>
        <w:rPr>
          <w:rFonts w:hint="eastAsia"/>
          <w:color w:val="000000" w:themeColor="text1"/>
        </w:rPr>
        <w:t>是</w:t>
      </w:r>
      <w:r>
        <w:rPr>
          <w:color w:val="000000" w:themeColor="text1"/>
        </w:rPr>
        <w:t>19</w:t>
      </w:r>
      <w:r>
        <w:rPr>
          <w:rFonts w:hint="eastAsia"/>
          <w:color w:val="000000" w:themeColor="text1"/>
        </w:rPr>
        <w:t>度，那么就直接用这两个值画曲线</w:t>
      </w:r>
    </w:p>
    <w:p>
      <w:pPr>
        <w:spacing w:line="360" w:lineRule="auto"/>
      </w:pPr>
    </w:p>
    <w:p>
      <w:pPr>
        <w:spacing w:line="360" w:lineRule="auto"/>
      </w:pPr>
      <w:r>
        <w:t xml:space="preserve">     x</w:t>
      </w:r>
      <w:r>
        <w:rPr>
          <w:rFonts w:hint="eastAsia"/>
        </w:rPr>
        <w:t>轴表示：时间（单位：天，</w:t>
      </w:r>
      <w:r>
        <w:t>24</w:t>
      </w:r>
      <w:r>
        <w:rPr>
          <w:rFonts w:hint="eastAsia"/>
        </w:rPr>
        <w:t>小时）</w:t>
      </w:r>
    </w:p>
    <w:p>
      <w:pPr>
        <w:spacing w:line="360" w:lineRule="auto"/>
      </w:pPr>
      <w:r>
        <w:t xml:space="preserve">     y</w:t>
      </w:r>
      <w:r>
        <w:rPr>
          <w:rFonts w:hint="eastAsia"/>
        </w:rPr>
        <w:t>轴表示：孔口位移变化量（举例：深孔自动监测曲线计算公式</w:t>
      </w:r>
      <w:r>
        <w:t>20140509-2014</w:t>
      </w:r>
      <w:r>
        <w:rPr>
          <w:rFonts w:hint="eastAsia"/>
        </w:rPr>
        <w:t>中</w:t>
      </w:r>
      <w:r>
        <w:t>d9</w:t>
      </w:r>
      <w:r>
        <w:rPr>
          <w:rFonts w:hint="eastAsia"/>
        </w:rPr>
        <w:t>数据）</w:t>
      </w:r>
    </w:p>
    <w:p>
      <w:pPr>
        <w:spacing w:line="360" w:lineRule="auto"/>
      </w:pPr>
      <w:r>
        <w:rPr>
          <w:rFonts w:hint="eastAsia"/>
        </w:rPr>
        <w:t>例子：用深孔自动监测曲线计算公式中孔深为</w:t>
      </w:r>
      <w:r>
        <w:t>16</w:t>
      </w:r>
      <w:r>
        <w:rPr>
          <w:rFonts w:hint="eastAsia"/>
        </w:rPr>
        <w:t>米的数据进行举例子。</w:t>
      </w:r>
    </w:p>
    <w:p>
      <w:pPr>
        <w:spacing w:line="360" w:lineRule="auto"/>
      </w:pPr>
      <w:r>
        <w:rPr>
          <w:rFonts w:hint="eastAsia"/>
        </w:rPr>
        <w:t>时间</w:t>
      </w:r>
      <w:r>
        <w:t xml:space="preserve">           D9</w:t>
      </w:r>
      <w:r>
        <w:rPr>
          <w:rFonts w:hint="eastAsia"/>
        </w:rPr>
        <w:t>数据单个传感器位移变化量</w:t>
      </w:r>
    </w:p>
    <w:p>
      <w:pPr>
        <w:spacing w:line="360" w:lineRule="auto"/>
      </w:pPr>
      <w:r>
        <w:t xml:space="preserve"> 2014-05- 9    -191.14     0</w:t>
      </w:r>
    </w:p>
    <w:p>
      <w:pPr>
        <w:spacing w:line="360" w:lineRule="auto"/>
      </w:pPr>
      <w:r>
        <w:t xml:space="preserve"> 2014-05-10   -190.90    -190.90-</w:t>
      </w:r>
      <w:r>
        <w:rPr>
          <w:rFonts w:hint="eastAsia"/>
        </w:rPr>
        <w:t>（</w:t>
      </w:r>
      <w:r>
        <w:t>-191.14</w:t>
      </w:r>
      <w:r>
        <w:rPr>
          <w:rFonts w:hint="eastAsia"/>
        </w:rPr>
        <w:t>）</w:t>
      </w:r>
    </w:p>
    <w:p>
      <w:pPr>
        <w:spacing w:line="360" w:lineRule="auto"/>
      </w:pPr>
      <w:r>
        <w:t xml:space="preserve"> 2014-05-11   -191.07    -191.07-</w:t>
      </w:r>
      <w:r>
        <w:rPr>
          <w:rFonts w:hint="eastAsia"/>
        </w:rPr>
        <w:t>（</w:t>
      </w:r>
      <w:r>
        <w:t>-191.14</w:t>
      </w:r>
      <w:r>
        <w:rPr>
          <w:rFonts w:hint="eastAsia"/>
        </w:rPr>
        <w:t>）</w:t>
      </w:r>
    </w:p>
    <w:p>
      <w:pPr>
        <w:spacing w:line="360" w:lineRule="auto"/>
      </w:pPr>
      <w:r>
        <w:t xml:space="preserve"> 2014-05-12   -184.79    -184.79-</w:t>
      </w:r>
      <w:r>
        <w:rPr>
          <w:rFonts w:hint="eastAsia"/>
        </w:rPr>
        <w:t>（</w:t>
      </w:r>
      <w:r>
        <w:t>-191.14</w:t>
      </w:r>
      <w:r>
        <w:rPr>
          <w:rFonts w:hint="eastAsia"/>
        </w:rPr>
        <w:t>）</w:t>
      </w:r>
    </w:p>
    <w:p>
      <w:pPr>
        <w:spacing w:line="360" w:lineRule="auto"/>
      </w:pPr>
      <w:r>
        <w:t xml:space="preserve"> 2014-05-13   -184.75    -184.75-</w:t>
      </w:r>
      <w:r>
        <w:rPr>
          <w:rFonts w:hint="eastAsia"/>
        </w:rPr>
        <w:t>（</w:t>
      </w:r>
      <w:r>
        <w:t>-191.14</w:t>
      </w:r>
      <w:r>
        <w:rPr>
          <w:rFonts w:hint="eastAsia"/>
        </w:rPr>
        <w:t>）</w:t>
      </w:r>
    </w:p>
    <w:p>
      <w:pPr>
        <w:spacing w:line="360" w:lineRule="auto"/>
      </w:pPr>
      <w:r>
        <w:t xml:space="preserve"> 2014-05-14   -184.79    -184.79-</w:t>
      </w:r>
      <w:r>
        <w:rPr>
          <w:rFonts w:hint="eastAsia"/>
        </w:rPr>
        <w:t>（</w:t>
      </w:r>
      <w:r>
        <w:t>-191.14</w:t>
      </w:r>
      <w:r>
        <w:rPr>
          <w:rFonts w:hint="eastAsia"/>
        </w:rPr>
        <w:t>）</w:t>
      </w:r>
    </w:p>
    <w:p>
      <w:pPr>
        <w:spacing w:line="360" w:lineRule="auto"/>
      </w:pPr>
      <w:r>
        <w:t xml:space="preserve"> 2014-05-15   -184.82    -184.82-</w:t>
      </w:r>
      <w:r>
        <w:rPr>
          <w:rFonts w:hint="eastAsia"/>
        </w:rPr>
        <w:t>（</w:t>
      </w:r>
      <w:r>
        <w:t>-191.14</w:t>
      </w:r>
      <w:r>
        <w:rPr>
          <w:rFonts w:hint="eastAsia"/>
        </w:rPr>
        <w:t>）</w:t>
      </w:r>
    </w:p>
    <w:p>
      <w:pPr>
        <w:spacing w:line="360" w:lineRule="auto"/>
      </w:pPr>
      <w:r>
        <w:rPr>
          <w:rFonts w:hint="eastAsia"/>
        </w:rPr>
        <w:t>之后根据单个传感器位移变化量进行描绘曲线</w:t>
      </w:r>
    </w:p>
    <w:p>
      <w:pPr>
        <w:spacing w:line="360" w:lineRule="auto"/>
      </w:pPr>
    </w:p>
    <w:p>
      <w:pPr>
        <w:spacing w:line="360" w:lineRule="auto"/>
      </w:pPr>
      <w:r>
        <w:rPr>
          <w:rFonts w:hint="eastAsia"/>
        </w:rPr>
        <w:t>单个传感器的</w:t>
      </w:r>
      <w:r>
        <w:t>x</w:t>
      </w:r>
      <w:r>
        <w:rPr>
          <w:rFonts w:hint="eastAsia"/>
        </w:rPr>
        <w:t>位移</w:t>
      </w:r>
    </w:p>
    <w:p>
      <w:pPr>
        <w:widowControl/>
        <w:spacing w:line="360" w:lineRule="auto"/>
        <w:jc w:val="left"/>
        <w:rPr>
          <w:rFonts w:ascii="宋体" w:hAnsi="宋体" w:cs="宋体"/>
          <w:kern w:val="0"/>
          <w:sz w:val="24"/>
        </w:rPr>
      </w:pPr>
      <w:r>
        <w:rPr>
          <w:rFonts w:ascii="宋体" w:hAnsi="宋体" w:cs="宋体"/>
          <w:kern w:val="0"/>
          <w:sz w:val="24"/>
        </w:rPr>
        <w:drawing>
          <wp:inline distT="0" distB="0" distL="0" distR="0">
            <wp:extent cx="4114800" cy="4114800"/>
            <wp:effectExtent l="0" t="0" r="0" b="0"/>
            <wp:docPr id="119" name="图片 119" descr="17I3(Q42TEA8Y_Y)9RPVP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7I3(Q42TEA8Y_Y)9RPVPXU"/>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4114800" cy="4114800"/>
                    </a:xfrm>
                    <a:prstGeom prst="rect">
                      <a:avLst/>
                    </a:prstGeom>
                    <a:noFill/>
                    <a:ln>
                      <a:noFill/>
                    </a:ln>
                  </pic:spPr>
                </pic:pic>
              </a:graphicData>
            </a:graphic>
          </wp:inline>
        </w:drawing>
      </w:r>
    </w:p>
    <w:p>
      <w:pPr>
        <w:widowControl/>
        <w:spacing w:line="360" w:lineRule="auto"/>
        <w:jc w:val="left"/>
        <w:rPr>
          <w:rFonts w:ascii="宋体" w:hAnsi="宋体" w:cs="宋体"/>
          <w:kern w:val="0"/>
          <w:sz w:val="24"/>
        </w:rPr>
      </w:pPr>
    </w:p>
    <w:p>
      <w:pPr>
        <w:widowControl/>
        <w:spacing w:line="360" w:lineRule="auto"/>
        <w:jc w:val="left"/>
        <w:rPr>
          <w:rFonts w:ascii="宋体" w:hAnsi="宋体" w:cs="宋体"/>
          <w:kern w:val="0"/>
          <w:sz w:val="24"/>
        </w:rPr>
      </w:pPr>
    </w:p>
    <w:p>
      <w:pPr>
        <w:spacing w:line="360" w:lineRule="auto"/>
        <w:rPr>
          <w:rFonts w:asciiTheme="minorHAnsi" w:hAnsiTheme="minorHAnsi" w:eastAsiaTheme="minorEastAsia" w:cstheme="minorBidi"/>
          <w:szCs w:val="22"/>
        </w:rPr>
      </w:pPr>
      <w:r>
        <w:rPr>
          <w:rFonts w:hint="eastAsia"/>
        </w:rPr>
        <w:t>单个传感器的</w:t>
      </w:r>
      <w:r>
        <w:t>y</w:t>
      </w:r>
      <w:r>
        <w:rPr>
          <w:rFonts w:hint="eastAsia"/>
        </w:rPr>
        <w:t>位移</w:t>
      </w:r>
    </w:p>
    <w:p>
      <w:pPr>
        <w:widowControl/>
        <w:spacing w:line="360" w:lineRule="auto"/>
        <w:jc w:val="left"/>
        <w:rPr>
          <w:rFonts w:ascii="宋体" w:hAnsi="宋体" w:cs="宋体"/>
          <w:kern w:val="0"/>
          <w:sz w:val="24"/>
        </w:rPr>
      </w:pPr>
      <w:r>
        <w:rPr>
          <w:rFonts w:ascii="宋体" w:hAnsi="宋体" w:cs="宋体"/>
          <w:kern w:val="0"/>
          <w:sz w:val="24"/>
        </w:rPr>
        <w:drawing>
          <wp:inline distT="0" distB="0" distL="0" distR="0">
            <wp:extent cx="4076700" cy="4145280"/>
            <wp:effectExtent l="0" t="0" r="0" b="7620"/>
            <wp:docPr id="118" name="图片 118" descr="VT[)86NA~5_5[C$%UALSY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VT[)86NA~5_5[C$%UALSYTC"/>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4076700" cy="4145280"/>
                    </a:xfrm>
                    <a:prstGeom prst="rect">
                      <a:avLst/>
                    </a:prstGeom>
                    <a:noFill/>
                    <a:ln>
                      <a:noFill/>
                    </a:ln>
                  </pic:spPr>
                </pic:pic>
              </a:graphicData>
            </a:graphic>
          </wp:inline>
        </w:drawing>
      </w:r>
    </w:p>
    <w:p>
      <w:pPr>
        <w:spacing w:line="360" w:lineRule="auto"/>
        <w:rPr>
          <w:rFonts w:asciiTheme="minorHAnsi" w:hAnsiTheme="minorHAnsi" w:eastAsiaTheme="minorEastAsia" w:cstheme="minorBidi"/>
          <w:szCs w:val="22"/>
        </w:rPr>
      </w:pPr>
    </w:p>
    <w:p>
      <w:pPr>
        <w:spacing w:line="360" w:lineRule="auto"/>
      </w:pPr>
    </w:p>
    <w:p>
      <w:pPr>
        <w:spacing w:line="360" w:lineRule="auto"/>
      </w:pPr>
    </w:p>
    <w:p>
      <w:pPr>
        <w:spacing w:line="360" w:lineRule="auto"/>
        <w:rPr>
          <w:rFonts w:ascii="宋体" w:hAnsi="宋体" w:cs="宋体"/>
          <w:kern w:val="0"/>
        </w:rPr>
      </w:pPr>
      <w:r>
        <w:rPr>
          <w:rFonts w:hint="eastAsia" w:ascii="宋体" w:hAnsi="宋体" w:cs="宋体"/>
          <w:kern w:val="0"/>
        </w:rPr>
        <w:t>位移变化速率（每3个小时），位移变化加速度（天/小时），角度变化速率（每3个小时），角度变化加速度（天/小时），角度预警值，速率预警值，加速度预警值。 （同时增加表一字段数据）</w:t>
      </w:r>
    </w:p>
    <w:p>
      <w:pPr>
        <w:spacing w:line="360" w:lineRule="auto"/>
        <w:rPr>
          <w:rFonts w:ascii="宋体" w:hAnsi="宋体" w:cs="宋体"/>
          <w:kern w:val="0"/>
        </w:rPr>
      </w:pPr>
    </w:p>
    <w:p>
      <w:pPr>
        <w:spacing w:line="360" w:lineRule="auto"/>
        <w:rPr>
          <w:rFonts w:ascii="宋体" w:hAnsi="宋体" w:cs="宋体"/>
          <w:kern w:val="0"/>
        </w:rPr>
      </w:pPr>
    </w:p>
    <w:p>
      <w:pPr>
        <w:pStyle w:val="40"/>
        <w:numPr>
          <w:ilvl w:val="0"/>
          <w:numId w:val="23"/>
        </w:numPr>
        <w:spacing w:line="360" w:lineRule="auto"/>
        <w:ind w:firstLineChars="0"/>
        <w:rPr>
          <w:rFonts w:asciiTheme="majorHAnsi" w:hAnsiTheme="majorHAnsi" w:eastAsiaTheme="majorEastAsia" w:cstheme="majorBidi"/>
          <w:szCs w:val="32"/>
        </w:rPr>
      </w:pPr>
      <w:r>
        <w:rPr>
          <w:rFonts w:hint="eastAsia"/>
          <w:b/>
        </w:rPr>
        <w:t>某一个传感器位移变化速率有</w:t>
      </w:r>
      <w:r>
        <w:rPr>
          <w:b/>
        </w:rPr>
        <w:t>X,Y</w:t>
      </w:r>
      <w:r>
        <w:rPr>
          <w:rFonts w:hint="eastAsia"/>
          <w:b/>
        </w:rPr>
        <w:t>方向</w:t>
      </w:r>
      <w:r>
        <w:rPr>
          <w:rFonts w:hint="eastAsia"/>
        </w:rPr>
        <w:t>（根据后台设置时间进行展示。例如</w:t>
      </w:r>
      <w:r>
        <w:t>24</w:t>
      </w:r>
      <w:r>
        <w:rPr>
          <w:rFonts w:hint="eastAsia"/>
        </w:rPr>
        <w:t>小时一次，就每隔</w:t>
      </w:r>
      <w:r>
        <w:t>24</w:t>
      </w:r>
      <w:r>
        <w:rPr>
          <w:rFonts w:hint="eastAsia"/>
        </w:rPr>
        <w:t>小时做一个数据记录，而且下面的时间间隔就是</w:t>
      </w:r>
      <w:r>
        <w:t>24</w:t>
      </w:r>
      <w:r>
        <w:rPr>
          <w:rFonts w:hint="eastAsia"/>
        </w:rPr>
        <w:t>个小时记录一个数据）：</w:t>
      </w:r>
    </w:p>
    <w:p>
      <w:pPr>
        <w:spacing w:line="360" w:lineRule="auto"/>
        <w:rPr>
          <w:rFonts w:ascii="宋体" w:hAnsi="宋体" w:cs="宋体"/>
          <w:color w:val="FF0000"/>
          <w:kern w:val="0"/>
        </w:rPr>
      </w:pPr>
      <w:r>
        <w:rPr>
          <w:rFonts w:hint="eastAsia" w:ascii="宋体" w:hAnsi="宋体" w:cs="宋体"/>
          <w:kern w:val="0"/>
        </w:rPr>
        <w:t>下面进行举例子说明：</w:t>
      </w:r>
      <w:r>
        <w:rPr>
          <w:rFonts w:hint="eastAsia" w:ascii="宋体" w:hAnsi="宋体" w:cs="宋体"/>
          <w:color w:val="FF0000"/>
          <w:kern w:val="0"/>
        </w:rPr>
        <w:t>传感器位移变化速率（每3天）</w:t>
      </w:r>
    </w:p>
    <w:p>
      <w:pPr>
        <w:spacing w:line="360" w:lineRule="auto"/>
        <w:rPr>
          <w:rFonts w:ascii="宋体" w:hAnsi="宋体" w:cs="宋体"/>
          <w:kern w:val="0"/>
        </w:rPr>
      </w:pPr>
      <w:r>
        <w:rPr>
          <w:rFonts w:hint="eastAsia" w:ascii="宋体" w:hAnsi="宋体" w:cs="宋体"/>
          <w:kern w:val="0"/>
        </w:rPr>
        <w:t>取如下数据（</w:t>
      </w:r>
      <w:r>
        <w:rPr>
          <w:rFonts w:hint="eastAsia" w:ascii="宋体" w:hAnsi="宋体" w:cs="宋体"/>
          <w:color w:val="FF0000"/>
          <w:kern w:val="0"/>
        </w:rPr>
        <w:t xml:space="preserve"> 16号孔深传感器数据</w:t>
      </w:r>
      <w:r>
        <w:rPr>
          <w:rFonts w:hint="eastAsia" w:ascii="宋体" w:hAnsi="宋体" w:cs="宋体"/>
          <w:kern w:val="0"/>
        </w:rPr>
        <w:t>）</w:t>
      </w:r>
    </w:p>
    <w:p>
      <w:pPr>
        <w:spacing w:line="360" w:lineRule="auto"/>
        <w:rPr>
          <w:rFonts w:ascii="宋体" w:hAnsi="宋体" w:cs="宋体"/>
          <w:kern w:val="0"/>
        </w:rPr>
      </w:pPr>
      <w:r>
        <w:rPr>
          <w:rFonts w:hint="eastAsia" w:ascii="宋体" w:hAnsi="宋体" w:cs="宋体"/>
          <w:kern w:val="0"/>
        </w:rPr>
        <w:t>时间        位移</w:t>
      </w:r>
    </w:p>
    <w:p>
      <w:pPr>
        <w:spacing w:line="360" w:lineRule="auto"/>
        <w:rPr>
          <w:rFonts w:ascii="宋体" w:hAnsi="宋体" w:cs="宋体"/>
          <w:kern w:val="0"/>
          <w:szCs w:val="21"/>
        </w:rPr>
      </w:pPr>
      <w:r>
        <w:rPr>
          <w:rFonts w:hint="eastAsia" w:ascii="宋体" w:hAnsi="宋体" w:cs="宋体"/>
          <w:color w:val="FF0000"/>
          <w:kern w:val="0"/>
          <w:szCs w:val="21"/>
        </w:rPr>
        <w:t xml:space="preserve">20140509   </w:t>
      </w:r>
      <w:r>
        <w:rPr>
          <w:rFonts w:hint="eastAsia" w:ascii="宋体" w:hAnsi="宋体" w:cs="宋体"/>
          <w:kern w:val="0"/>
          <w:szCs w:val="21"/>
        </w:rPr>
        <w:t xml:space="preserve">-191.14 </w:t>
      </w:r>
    </w:p>
    <w:p>
      <w:pPr>
        <w:spacing w:line="360" w:lineRule="auto"/>
        <w:rPr>
          <w:rFonts w:ascii="宋体" w:hAnsi="宋体" w:cs="宋体"/>
          <w:kern w:val="0"/>
          <w:szCs w:val="21"/>
        </w:rPr>
      </w:pPr>
      <w:r>
        <w:rPr>
          <w:rFonts w:hint="eastAsia" w:ascii="宋体" w:hAnsi="宋体" w:cs="宋体"/>
          <w:kern w:val="0"/>
          <w:szCs w:val="21"/>
        </w:rPr>
        <w:t xml:space="preserve">20140510   </w:t>
      </w:r>
    </w:p>
    <w:p>
      <w:pPr>
        <w:spacing w:line="360" w:lineRule="auto"/>
        <w:rPr>
          <w:rFonts w:ascii="宋体" w:hAnsi="宋体" w:cs="宋体"/>
          <w:kern w:val="0"/>
          <w:sz w:val="24"/>
        </w:rPr>
      </w:pPr>
      <w:r>
        <w:rPr>
          <w:rFonts w:hint="eastAsia" w:ascii="宋体" w:hAnsi="宋体" w:cs="宋体"/>
          <w:color w:val="FF0000"/>
          <w:kern w:val="0"/>
          <w:szCs w:val="21"/>
        </w:rPr>
        <w:t xml:space="preserve">20140511   </w:t>
      </w:r>
      <w:r>
        <w:rPr>
          <w:rFonts w:hint="eastAsia" w:ascii="宋体" w:hAnsi="宋体" w:cs="宋体"/>
          <w:kern w:val="0"/>
          <w:szCs w:val="21"/>
        </w:rPr>
        <w:t>-191.07</w:t>
      </w:r>
    </w:p>
    <w:p>
      <w:pPr>
        <w:spacing w:line="360" w:lineRule="auto"/>
        <w:rPr>
          <w:rFonts w:ascii="宋体" w:hAnsi="宋体" w:cs="宋体"/>
          <w:kern w:val="0"/>
          <w:szCs w:val="21"/>
        </w:rPr>
      </w:pPr>
      <w:r>
        <w:rPr>
          <w:rFonts w:hint="eastAsia" w:ascii="宋体" w:hAnsi="宋体" w:cs="宋体"/>
          <w:kern w:val="0"/>
          <w:szCs w:val="21"/>
        </w:rPr>
        <w:t>20140512</w:t>
      </w:r>
    </w:p>
    <w:p>
      <w:pPr>
        <w:spacing w:line="360" w:lineRule="auto"/>
        <w:rPr>
          <w:rFonts w:ascii="宋体" w:hAnsi="宋体" w:cs="宋体"/>
          <w:color w:val="FF0000"/>
          <w:kern w:val="0"/>
          <w:szCs w:val="21"/>
        </w:rPr>
      </w:pPr>
      <w:r>
        <w:rPr>
          <w:rFonts w:hint="eastAsia" w:ascii="宋体" w:hAnsi="宋体" w:cs="宋体"/>
          <w:color w:val="FF0000"/>
          <w:kern w:val="0"/>
          <w:szCs w:val="21"/>
        </w:rPr>
        <w:t xml:space="preserve">20140513   </w:t>
      </w:r>
      <w:r>
        <w:rPr>
          <w:rFonts w:hint="eastAsia" w:ascii="宋体" w:hAnsi="宋体" w:cs="宋体"/>
          <w:kern w:val="0"/>
          <w:szCs w:val="21"/>
        </w:rPr>
        <w:t>-184.75</w:t>
      </w:r>
    </w:p>
    <w:p>
      <w:pPr>
        <w:spacing w:line="360" w:lineRule="auto"/>
        <w:rPr>
          <w:rFonts w:ascii="宋体" w:hAnsi="宋体" w:cs="宋体"/>
          <w:kern w:val="0"/>
          <w:szCs w:val="21"/>
        </w:rPr>
      </w:pPr>
      <w:r>
        <w:rPr>
          <w:rFonts w:hint="eastAsia" w:ascii="宋体" w:hAnsi="宋体" w:cs="宋体"/>
          <w:kern w:val="0"/>
          <w:szCs w:val="21"/>
        </w:rPr>
        <w:t>20140514</w:t>
      </w:r>
    </w:p>
    <w:p>
      <w:pPr>
        <w:spacing w:line="360" w:lineRule="auto"/>
        <w:rPr>
          <w:rFonts w:ascii="宋体" w:hAnsi="宋体" w:cs="宋体"/>
          <w:kern w:val="0"/>
          <w:sz w:val="24"/>
        </w:rPr>
      </w:pPr>
      <w:r>
        <w:rPr>
          <w:rFonts w:hint="eastAsia" w:ascii="宋体" w:hAnsi="宋体" w:cs="宋体"/>
          <w:color w:val="FF0000"/>
          <w:kern w:val="0"/>
          <w:szCs w:val="21"/>
        </w:rPr>
        <w:t xml:space="preserve">20140515   </w:t>
      </w:r>
      <w:r>
        <w:rPr>
          <w:rFonts w:hint="eastAsia" w:ascii="宋体" w:hAnsi="宋体" w:cs="宋体"/>
          <w:kern w:val="0"/>
          <w:szCs w:val="21"/>
        </w:rPr>
        <w:t xml:space="preserve">-184.82 </w:t>
      </w:r>
    </w:p>
    <w:p>
      <w:pPr>
        <w:spacing w:line="360" w:lineRule="auto"/>
        <w:rPr>
          <w:rFonts w:ascii="宋体" w:hAnsi="宋体" w:cs="宋体"/>
          <w:color w:val="FF0000"/>
          <w:kern w:val="0"/>
          <w:szCs w:val="21"/>
        </w:rPr>
      </w:pPr>
      <w:r>
        <w:rPr>
          <w:rFonts w:hint="eastAsia" w:ascii="宋体" w:hAnsi="宋体" w:cs="宋体"/>
          <w:color w:val="FF0000"/>
          <w:kern w:val="0"/>
          <w:szCs w:val="21"/>
        </w:rPr>
        <w:t>时间        位移变化速率</w:t>
      </w:r>
    </w:p>
    <w:p>
      <w:pPr>
        <w:spacing w:line="360" w:lineRule="auto"/>
        <w:rPr>
          <w:rFonts w:ascii="宋体" w:hAnsi="宋体" w:cs="宋体"/>
          <w:color w:val="FF0000"/>
          <w:kern w:val="0"/>
          <w:szCs w:val="21"/>
        </w:rPr>
      </w:pPr>
      <w:r>
        <w:rPr>
          <w:rFonts w:hint="eastAsia" w:ascii="宋体" w:hAnsi="宋体" w:cs="宋体"/>
          <w:color w:val="FF0000"/>
          <w:kern w:val="0"/>
          <w:szCs w:val="21"/>
        </w:rPr>
        <w:t>20140511    （</w:t>
      </w:r>
      <w:r>
        <w:rPr>
          <w:rFonts w:hint="eastAsia" w:ascii="宋体" w:hAnsi="宋体" w:cs="宋体"/>
          <w:kern w:val="0"/>
          <w:szCs w:val="21"/>
        </w:rPr>
        <w:t>-191.07-（-191.14））/3</w:t>
      </w:r>
    </w:p>
    <w:p>
      <w:pPr>
        <w:spacing w:line="360" w:lineRule="auto"/>
        <w:rPr>
          <w:rFonts w:ascii="宋体" w:hAnsi="宋体" w:cs="宋体"/>
          <w:color w:val="FF0000"/>
          <w:kern w:val="0"/>
          <w:szCs w:val="21"/>
        </w:rPr>
      </w:pPr>
      <w:r>
        <w:rPr>
          <w:rFonts w:hint="eastAsia" w:ascii="宋体" w:hAnsi="宋体" w:cs="宋体"/>
          <w:color w:val="FF0000"/>
          <w:kern w:val="0"/>
          <w:szCs w:val="21"/>
        </w:rPr>
        <w:t>20140513    （</w:t>
      </w:r>
      <w:r>
        <w:rPr>
          <w:rFonts w:hint="eastAsia" w:ascii="宋体" w:hAnsi="宋体" w:cs="宋体"/>
          <w:kern w:val="0"/>
          <w:szCs w:val="21"/>
        </w:rPr>
        <w:t>-184.75-（-191.07））/3</w:t>
      </w:r>
    </w:p>
    <w:p>
      <w:pPr>
        <w:spacing w:line="360" w:lineRule="auto"/>
        <w:rPr>
          <w:rFonts w:ascii="宋体" w:hAnsi="宋体" w:cs="宋体"/>
          <w:color w:val="FF0000"/>
          <w:kern w:val="0"/>
          <w:szCs w:val="21"/>
        </w:rPr>
      </w:pPr>
      <w:r>
        <w:rPr>
          <w:rFonts w:hint="eastAsia" w:ascii="宋体" w:hAnsi="宋体" w:cs="宋体"/>
          <w:color w:val="FF0000"/>
          <w:kern w:val="0"/>
          <w:szCs w:val="21"/>
        </w:rPr>
        <w:t>20140515    （</w:t>
      </w:r>
      <w:r>
        <w:rPr>
          <w:rFonts w:hint="eastAsia" w:ascii="宋体" w:hAnsi="宋体" w:cs="宋体"/>
          <w:kern w:val="0"/>
          <w:szCs w:val="21"/>
        </w:rPr>
        <w:t>-184.82-（-184.75））/3</w:t>
      </w:r>
    </w:p>
    <w:p>
      <w:pPr>
        <w:spacing w:line="360" w:lineRule="auto"/>
        <w:rPr>
          <w:rFonts w:ascii="宋体" w:hAnsi="宋体" w:cs="宋体"/>
          <w:color w:val="FF0000"/>
          <w:kern w:val="0"/>
          <w:szCs w:val="21"/>
        </w:rPr>
      </w:pPr>
      <w:r>
        <w:rPr>
          <w:rFonts w:hint="eastAsia" w:ascii="宋体" w:hAnsi="宋体" w:cs="宋体"/>
          <w:color w:val="FF0000"/>
          <w:kern w:val="0"/>
          <w:szCs w:val="21"/>
        </w:rPr>
        <w:t>以上面速率数据进行画曲线</w:t>
      </w:r>
    </w:p>
    <w:p>
      <w:pPr>
        <w:spacing w:line="360" w:lineRule="auto"/>
        <w:rPr>
          <w:rFonts w:ascii="宋体" w:hAnsi="宋体" w:cs="宋体"/>
          <w:color w:val="FF0000"/>
          <w:kern w:val="0"/>
          <w:szCs w:val="21"/>
        </w:rPr>
      </w:pPr>
    </w:p>
    <w:p>
      <w:pPr>
        <w:spacing w:line="360" w:lineRule="auto"/>
        <w:rPr>
          <w:rFonts w:ascii="宋体" w:hAnsi="宋体" w:cs="宋体"/>
          <w:color w:val="FF0000"/>
          <w:kern w:val="0"/>
          <w:szCs w:val="21"/>
        </w:rPr>
      </w:pPr>
      <w:r>
        <w:rPr>
          <w:rFonts w:hint="eastAsia" w:ascii="宋体" w:hAnsi="宋体" w:cs="宋体"/>
          <w:color w:val="FF0000"/>
          <w:kern w:val="0"/>
          <w:szCs w:val="21"/>
        </w:rPr>
        <w:t>(把下面的Y轴</w:t>
      </w:r>
      <w:r>
        <w:rPr>
          <w:rFonts w:hint="eastAsia" w:ascii="宋体" w:hAnsi="宋体" w:cs="宋体"/>
          <w:color w:val="17365D" w:themeColor="text2" w:themeShade="BF"/>
          <w:kern w:val="0"/>
          <w:szCs w:val="21"/>
        </w:rPr>
        <w:t>位移</w:t>
      </w:r>
      <w:r>
        <w:rPr>
          <w:rFonts w:hint="eastAsia" w:ascii="宋体" w:hAnsi="宋体" w:cs="宋体"/>
          <w:color w:val="FF0000"/>
          <w:kern w:val="0"/>
          <w:szCs w:val="21"/>
        </w:rPr>
        <w:t>改成</w:t>
      </w:r>
      <w:r>
        <w:rPr>
          <w:rFonts w:hint="eastAsia" w:ascii="宋体" w:hAnsi="宋体" w:cs="宋体"/>
          <w:color w:val="17365D" w:themeColor="text2" w:themeShade="BF"/>
          <w:kern w:val="0"/>
          <w:szCs w:val="21"/>
        </w:rPr>
        <w:t>位移变化速率</w:t>
      </w:r>
      <w:r>
        <w:rPr>
          <w:rFonts w:hint="eastAsia" w:ascii="宋体" w:hAnsi="宋体" w:cs="宋体"/>
          <w:color w:val="FF0000"/>
          <w:kern w:val="0"/>
          <w:szCs w:val="21"/>
        </w:rPr>
        <w:t>)</w:t>
      </w:r>
    </w:p>
    <w:p>
      <w:pPr>
        <w:spacing w:line="360" w:lineRule="auto"/>
        <w:rPr>
          <w:rFonts w:ascii="宋体" w:hAnsi="宋体" w:cs="宋体"/>
          <w:color w:val="FF0000"/>
          <w:kern w:val="0"/>
          <w:szCs w:val="21"/>
        </w:rPr>
      </w:pPr>
      <w:r>
        <w:rPr>
          <w:rFonts w:ascii="宋体" w:hAnsi="宋体" w:cs="宋体"/>
          <w:color w:val="FF0000"/>
          <w:kern w:val="0"/>
          <w:szCs w:val="21"/>
        </w:rPr>
        <w:drawing>
          <wp:inline distT="0" distB="0" distL="0" distR="0">
            <wp:extent cx="4076700" cy="4145280"/>
            <wp:effectExtent l="0" t="0" r="0" b="7620"/>
            <wp:docPr id="117" name="图片 117" descr="VT[)86NA~5_5[C$%UALSY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VT[)86NA~5_5[C$%UALSYTC"/>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4076700" cy="4145280"/>
                    </a:xfrm>
                    <a:prstGeom prst="rect">
                      <a:avLst/>
                    </a:prstGeom>
                    <a:noFill/>
                    <a:ln>
                      <a:noFill/>
                    </a:ln>
                  </pic:spPr>
                </pic:pic>
              </a:graphicData>
            </a:graphic>
          </wp:inline>
        </w:drawing>
      </w:r>
    </w:p>
    <w:p>
      <w:pPr>
        <w:spacing w:line="360" w:lineRule="auto"/>
        <w:rPr>
          <w:rFonts w:ascii="宋体" w:hAnsi="宋体" w:cs="宋体"/>
          <w:color w:val="FF0000"/>
          <w:kern w:val="0"/>
          <w:szCs w:val="21"/>
        </w:rPr>
      </w:pPr>
    </w:p>
    <w:p>
      <w:pPr>
        <w:spacing w:line="360" w:lineRule="auto"/>
        <w:rPr>
          <w:rFonts w:ascii="宋体" w:hAnsi="宋体" w:cs="宋体"/>
          <w:color w:val="FF0000"/>
          <w:kern w:val="0"/>
          <w:szCs w:val="21"/>
        </w:rPr>
      </w:pPr>
    </w:p>
    <w:p>
      <w:pPr>
        <w:spacing w:line="360" w:lineRule="auto"/>
        <w:rPr>
          <w:rFonts w:ascii="宋体" w:hAnsi="宋体" w:cs="宋体"/>
          <w:color w:val="FF0000"/>
          <w:kern w:val="0"/>
          <w:szCs w:val="21"/>
        </w:rPr>
      </w:pPr>
    </w:p>
    <w:p>
      <w:pPr>
        <w:spacing w:line="360" w:lineRule="auto"/>
        <w:rPr>
          <w:rFonts w:ascii="宋体" w:hAnsi="宋体" w:cs="宋体"/>
          <w:color w:val="FF0000"/>
          <w:kern w:val="0"/>
          <w:szCs w:val="21"/>
        </w:rPr>
      </w:pPr>
    </w:p>
    <w:p>
      <w:pPr>
        <w:pStyle w:val="40"/>
        <w:numPr>
          <w:ilvl w:val="0"/>
          <w:numId w:val="24"/>
        </w:numPr>
        <w:spacing w:line="360" w:lineRule="auto"/>
        <w:ind w:firstLineChars="0"/>
        <w:rPr>
          <w:rFonts w:ascii="宋体" w:hAnsi="宋体" w:cs="宋体"/>
          <w:color w:val="FF0000"/>
          <w:kern w:val="0"/>
          <w:szCs w:val="21"/>
        </w:rPr>
      </w:pPr>
      <w:r>
        <w:rPr>
          <w:rFonts w:hint="eastAsia"/>
          <w:b/>
        </w:rPr>
        <w:t>某一个传感器</w:t>
      </w:r>
      <w:r>
        <w:rPr>
          <w:rFonts w:hint="eastAsia" w:ascii="宋体" w:hAnsi="宋体" w:cs="宋体"/>
          <w:b/>
          <w:kern w:val="0"/>
        </w:rPr>
        <w:t>位移变化加速度</w:t>
      </w:r>
      <w:r>
        <w:rPr>
          <w:rFonts w:hint="eastAsia"/>
        </w:rPr>
        <w:t>（根据后台设置时间进行展示。例如</w:t>
      </w:r>
      <w:r>
        <w:t>3</w:t>
      </w:r>
      <w:r>
        <w:rPr>
          <w:rFonts w:hint="eastAsia"/>
        </w:rPr>
        <w:t>小时一次，就每隔</w:t>
      </w:r>
      <w:r>
        <w:t>3</w:t>
      </w:r>
      <w:r>
        <w:rPr>
          <w:rFonts w:hint="eastAsia"/>
        </w:rPr>
        <w:t>小时做一个数据记录）</w:t>
      </w:r>
    </w:p>
    <w:p>
      <w:pPr>
        <w:spacing w:line="360" w:lineRule="auto"/>
        <w:rPr>
          <w:rFonts w:ascii="宋体" w:hAnsi="宋体" w:cs="宋体"/>
          <w:color w:val="FF0000"/>
          <w:kern w:val="0"/>
        </w:rPr>
      </w:pPr>
      <w:r>
        <w:rPr>
          <w:rFonts w:hint="eastAsia" w:ascii="宋体" w:hAnsi="宋体" w:cs="宋体"/>
          <w:kern w:val="0"/>
        </w:rPr>
        <w:t>下面进行举例子说明：</w:t>
      </w:r>
      <w:r>
        <w:rPr>
          <w:rFonts w:hint="eastAsia" w:ascii="宋体" w:hAnsi="宋体" w:cs="宋体"/>
          <w:color w:val="FF0000"/>
          <w:kern w:val="0"/>
        </w:rPr>
        <w:t>传感器位移变化加速度（每3天）</w:t>
      </w:r>
    </w:p>
    <w:p>
      <w:pPr>
        <w:spacing w:line="360" w:lineRule="auto"/>
        <w:rPr>
          <w:rFonts w:ascii="宋体" w:hAnsi="宋体" w:cs="宋体"/>
          <w:kern w:val="0"/>
        </w:rPr>
      </w:pPr>
      <w:r>
        <w:rPr>
          <w:rFonts w:hint="eastAsia" w:ascii="宋体" w:hAnsi="宋体" w:cs="宋体"/>
          <w:kern w:val="0"/>
        </w:rPr>
        <w:t>取如下数据（</w:t>
      </w:r>
      <w:r>
        <w:rPr>
          <w:rFonts w:hint="eastAsia" w:ascii="宋体" w:hAnsi="宋体" w:cs="宋体"/>
          <w:color w:val="FF0000"/>
          <w:kern w:val="0"/>
        </w:rPr>
        <w:t xml:space="preserve"> 16号孔深传感器数据</w:t>
      </w:r>
      <w:r>
        <w:rPr>
          <w:rFonts w:hint="eastAsia" w:ascii="宋体" w:hAnsi="宋体" w:cs="宋体"/>
          <w:kern w:val="0"/>
        </w:rPr>
        <w:t>）</w:t>
      </w:r>
    </w:p>
    <w:p>
      <w:pPr>
        <w:spacing w:line="360" w:lineRule="auto"/>
        <w:rPr>
          <w:rFonts w:ascii="宋体" w:hAnsi="宋体" w:cs="宋体"/>
          <w:kern w:val="0"/>
        </w:rPr>
      </w:pPr>
      <w:r>
        <w:rPr>
          <w:rFonts w:hint="eastAsia" w:ascii="宋体" w:hAnsi="宋体" w:cs="宋体"/>
          <w:kern w:val="0"/>
        </w:rPr>
        <w:t>时间        位移</w:t>
      </w:r>
    </w:p>
    <w:p>
      <w:pPr>
        <w:spacing w:line="360" w:lineRule="auto"/>
        <w:rPr>
          <w:rFonts w:ascii="宋体" w:hAnsi="宋体" w:cs="宋体"/>
          <w:kern w:val="0"/>
          <w:szCs w:val="21"/>
        </w:rPr>
      </w:pPr>
      <w:r>
        <w:rPr>
          <w:rFonts w:hint="eastAsia" w:ascii="宋体" w:hAnsi="宋体" w:cs="宋体"/>
          <w:color w:val="FF0000"/>
          <w:kern w:val="0"/>
          <w:szCs w:val="21"/>
        </w:rPr>
        <w:t xml:space="preserve">20140509   </w:t>
      </w:r>
      <w:r>
        <w:rPr>
          <w:rFonts w:hint="eastAsia" w:ascii="宋体" w:hAnsi="宋体" w:cs="宋体"/>
          <w:kern w:val="0"/>
          <w:szCs w:val="21"/>
        </w:rPr>
        <w:t xml:space="preserve">-191.14 </w:t>
      </w:r>
    </w:p>
    <w:p>
      <w:pPr>
        <w:spacing w:line="360" w:lineRule="auto"/>
        <w:rPr>
          <w:rFonts w:ascii="宋体" w:hAnsi="宋体" w:cs="宋体"/>
          <w:kern w:val="0"/>
          <w:szCs w:val="21"/>
        </w:rPr>
      </w:pPr>
      <w:r>
        <w:rPr>
          <w:rFonts w:hint="eastAsia" w:ascii="宋体" w:hAnsi="宋体" w:cs="宋体"/>
          <w:kern w:val="0"/>
          <w:szCs w:val="21"/>
        </w:rPr>
        <w:t xml:space="preserve">20140510   </w:t>
      </w:r>
    </w:p>
    <w:p>
      <w:pPr>
        <w:spacing w:line="360" w:lineRule="auto"/>
        <w:rPr>
          <w:rFonts w:ascii="宋体" w:hAnsi="宋体" w:cs="宋体"/>
          <w:kern w:val="0"/>
          <w:sz w:val="24"/>
        </w:rPr>
      </w:pPr>
      <w:r>
        <w:rPr>
          <w:rFonts w:hint="eastAsia" w:ascii="宋体" w:hAnsi="宋体" w:cs="宋体"/>
          <w:color w:val="FF0000"/>
          <w:kern w:val="0"/>
          <w:szCs w:val="21"/>
        </w:rPr>
        <w:t xml:space="preserve">20140511   </w:t>
      </w:r>
      <w:r>
        <w:rPr>
          <w:rFonts w:hint="eastAsia" w:ascii="宋体" w:hAnsi="宋体" w:cs="宋体"/>
          <w:kern w:val="0"/>
          <w:szCs w:val="21"/>
        </w:rPr>
        <w:t>-191.07</w:t>
      </w:r>
    </w:p>
    <w:p>
      <w:pPr>
        <w:spacing w:line="360" w:lineRule="auto"/>
        <w:rPr>
          <w:rFonts w:ascii="宋体" w:hAnsi="宋体" w:cs="宋体"/>
          <w:kern w:val="0"/>
          <w:szCs w:val="21"/>
        </w:rPr>
      </w:pPr>
      <w:r>
        <w:rPr>
          <w:rFonts w:hint="eastAsia" w:ascii="宋体" w:hAnsi="宋体" w:cs="宋体"/>
          <w:kern w:val="0"/>
          <w:szCs w:val="21"/>
        </w:rPr>
        <w:t>20140512</w:t>
      </w:r>
    </w:p>
    <w:p>
      <w:pPr>
        <w:spacing w:line="360" w:lineRule="auto"/>
        <w:rPr>
          <w:rFonts w:ascii="宋体" w:hAnsi="宋体" w:cs="宋体"/>
          <w:color w:val="FF0000"/>
          <w:kern w:val="0"/>
          <w:szCs w:val="21"/>
        </w:rPr>
      </w:pPr>
      <w:r>
        <w:rPr>
          <w:rFonts w:hint="eastAsia" w:ascii="宋体" w:hAnsi="宋体" w:cs="宋体"/>
          <w:color w:val="FF0000"/>
          <w:kern w:val="0"/>
          <w:szCs w:val="21"/>
        </w:rPr>
        <w:t xml:space="preserve">20140513   </w:t>
      </w:r>
      <w:r>
        <w:rPr>
          <w:rFonts w:hint="eastAsia" w:ascii="宋体" w:hAnsi="宋体" w:cs="宋体"/>
          <w:kern w:val="0"/>
          <w:szCs w:val="21"/>
        </w:rPr>
        <w:t>-184.75</w:t>
      </w:r>
    </w:p>
    <w:p>
      <w:pPr>
        <w:spacing w:line="360" w:lineRule="auto"/>
        <w:rPr>
          <w:rFonts w:ascii="宋体" w:hAnsi="宋体" w:cs="宋体"/>
          <w:kern w:val="0"/>
          <w:szCs w:val="21"/>
        </w:rPr>
      </w:pPr>
      <w:r>
        <w:rPr>
          <w:rFonts w:hint="eastAsia" w:ascii="宋体" w:hAnsi="宋体" w:cs="宋体"/>
          <w:kern w:val="0"/>
          <w:szCs w:val="21"/>
        </w:rPr>
        <w:t>20140514</w:t>
      </w:r>
    </w:p>
    <w:p>
      <w:pPr>
        <w:spacing w:line="360" w:lineRule="auto"/>
        <w:rPr>
          <w:rFonts w:ascii="宋体" w:hAnsi="宋体" w:cs="宋体"/>
          <w:kern w:val="0"/>
          <w:sz w:val="24"/>
        </w:rPr>
      </w:pPr>
      <w:r>
        <w:rPr>
          <w:rFonts w:hint="eastAsia" w:ascii="宋体" w:hAnsi="宋体" w:cs="宋体"/>
          <w:color w:val="FF0000"/>
          <w:kern w:val="0"/>
          <w:szCs w:val="21"/>
        </w:rPr>
        <w:t xml:space="preserve">20140515   </w:t>
      </w:r>
      <w:r>
        <w:rPr>
          <w:rFonts w:hint="eastAsia" w:ascii="宋体" w:hAnsi="宋体" w:cs="宋体"/>
          <w:kern w:val="0"/>
          <w:szCs w:val="21"/>
        </w:rPr>
        <w:t xml:space="preserve">-184.82 </w:t>
      </w:r>
    </w:p>
    <w:p>
      <w:pPr>
        <w:spacing w:line="360" w:lineRule="auto"/>
        <w:rPr>
          <w:rFonts w:ascii="宋体" w:hAnsi="宋体" w:cs="宋体"/>
          <w:color w:val="FF0000"/>
          <w:kern w:val="0"/>
          <w:szCs w:val="21"/>
        </w:rPr>
      </w:pPr>
      <w:r>
        <w:rPr>
          <w:rFonts w:hint="eastAsia" w:ascii="宋体" w:hAnsi="宋体" w:cs="宋体"/>
          <w:color w:val="FF0000"/>
          <w:kern w:val="0"/>
          <w:szCs w:val="21"/>
        </w:rPr>
        <w:t>时间        位移变化速率</w:t>
      </w:r>
    </w:p>
    <w:p>
      <w:pPr>
        <w:spacing w:line="360" w:lineRule="auto"/>
        <w:rPr>
          <w:rFonts w:ascii="宋体" w:hAnsi="宋体" w:cs="宋体"/>
          <w:color w:val="FF0000"/>
          <w:kern w:val="0"/>
          <w:szCs w:val="21"/>
        </w:rPr>
      </w:pPr>
      <w:r>
        <w:rPr>
          <w:rFonts w:hint="eastAsia" w:ascii="宋体" w:hAnsi="宋体" w:cs="宋体"/>
          <w:color w:val="FF0000"/>
          <w:kern w:val="0"/>
          <w:szCs w:val="21"/>
        </w:rPr>
        <w:t>20140509~20140511    （</w:t>
      </w:r>
      <w:r>
        <w:rPr>
          <w:rFonts w:hint="eastAsia" w:ascii="宋体" w:hAnsi="宋体" w:cs="宋体"/>
          <w:kern w:val="0"/>
          <w:szCs w:val="21"/>
        </w:rPr>
        <w:t>-191.07-（-191.14））/3</w:t>
      </w:r>
    </w:p>
    <w:p>
      <w:pPr>
        <w:spacing w:line="360" w:lineRule="auto"/>
        <w:rPr>
          <w:rFonts w:ascii="宋体" w:hAnsi="宋体" w:cs="宋体"/>
          <w:color w:val="FF0000"/>
          <w:kern w:val="0"/>
          <w:szCs w:val="21"/>
        </w:rPr>
      </w:pPr>
      <w:r>
        <w:rPr>
          <w:rFonts w:hint="eastAsia" w:ascii="宋体" w:hAnsi="宋体" w:cs="宋体"/>
          <w:color w:val="FF0000"/>
          <w:kern w:val="0"/>
          <w:szCs w:val="21"/>
        </w:rPr>
        <w:t>20140511~20140513    （</w:t>
      </w:r>
      <w:r>
        <w:rPr>
          <w:rFonts w:hint="eastAsia" w:ascii="宋体" w:hAnsi="宋体" w:cs="宋体"/>
          <w:kern w:val="0"/>
          <w:szCs w:val="21"/>
        </w:rPr>
        <w:t>-184.75-（-191.07））/3</w:t>
      </w:r>
    </w:p>
    <w:p>
      <w:pPr>
        <w:spacing w:line="360" w:lineRule="auto"/>
        <w:rPr>
          <w:rFonts w:ascii="宋体" w:hAnsi="宋体" w:cs="宋体"/>
          <w:color w:val="FF0000"/>
          <w:kern w:val="0"/>
          <w:szCs w:val="21"/>
        </w:rPr>
      </w:pPr>
      <w:r>
        <w:rPr>
          <w:rFonts w:hint="eastAsia" w:ascii="宋体" w:hAnsi="宋体" w:cs="宋体"/>
          <w:color w:val="FF0000"/>
          <w:kern w:val="0"/>
          <w:szCs w:val="21"/>
        </w:rPr>
        <w:t>20140513~20140515    （</w:t>
      </w:r>
      <w:r>
        <w:rPr>
          <w:rFonts w:hint="eastAsia" w:ascii="宋体" w:hAnsi="宋体" w:cs="宋体"/>
          <w:kern w:val="0"/>
          <w:szCs w:val="21"/>
        </w:rPr>
        <w:t>-184.82-（-184.75））/3</w:t>
      </w:r>
    </w:p>
    <w:p>
      <w:pPr>
        <w:spacing w:line="360" w:lineRule="auto"/>
        <w:rPr>
          <w:rFonts w:ascii="宋体" w:hAnsi="宋体" w:cs="宋体"/>
          <w:color w:val="FF0000"/>
          <w:kern w:val="0"/>
          <w:szCs w:val="21"/>
        </w:rPr>
      </w:pPr>
    </w:p>
    <w:p>
      <w:pPr>
        <w:spacing w:line="360" w:lineRule="auto"/>
        <w:rPr>
          <w:rFonts w:ascii="宋体" w:hAnsi="宋体" w:cs="宋体"/>
          <w:color w:val="FF0000"/>
          <w:kern w:val="0"/>
          <w:szCs w:val="21"/>
        </w:rPr>
      </w:pPr>
      <w:r>
        <w:rPr>
          <w:rFonts w:hint="eastAsia" w:ascii="宋体" w:hAnsi="宋体" w:cs="宋体"/>
          <w:color w:val="FF0000"/>
          <w:kern w:val="0"/>
          <w:szCs w:val="21"/>
        </w:rPr>
        <w:t>时间        位移变化加速度</w:t>
      </w:r>
    </w:p>
    <w:p>
      <w:pPr>
        <w:spacing w:line="360" w:lineRule="auto"/>
        <w:rPr>
          <w:rFonts w:ascii="宋体" w:hAnsi="宋体" w:cs="宋体"/>
          <w:color w:val="FF0000"/>
          <w:kern w:val="0"/>
          <w:szCs w:val="21"/>
        </w:rPr>
      </w:pPr>
      <w:r>
        <w:rPr>
          <w:rFonts w:hint="eastAsia" w:ascii="宋体" w:hAnsi="宋体" w:cs="宋体"/>
          <w:color w:val="FF0000"/>
          <w:kern w:val="0"/>
          <w:szCs w:val="21"/>
        </w:rPr>
        <w:t>20140513    （(（</w:t>
      </w:r>
      <w:r>
        <w:rPr>
          <w:rFonts w:hint="eastAsia" w:ascii="宋体" w:hAnsi="宋体" w:cs="宋体"/>
          <w:kern w:val="0"/>
          <w:szCs w:val="21"/>
        </w:rPr>
        <w:t>-184.75-（-191.07））/3)-(</w:t>
      </w:r>
      <w:r>
        <w:rPr>
          <w:rFonts w:hint="eastAsia" w:ascii="宋体" w:hAnsi="宋体" w:cs="宋体"/>
          <w:color w:val="FF0000"/>
          <w:kern w:val="0"/>
          <w:szCs w:val="21"/>
        </w:rPr>
        <w:t>（</w:t>
      </w:r>
      <w:r>
        <w:rPr>
          <w:rFonts w:hint="eastAsia" w:ascii="宋体" w:hAnsi="宋体" w:cs="宋体"/>
          <w:kern w:val="0"/>
          <w:szCs w:val="21"/>
        </w:rPr>
        <w:t>-191.07-（-191.14））/3)）/3</w:t>
      </w:r>
    </w:p>
    <w:p>
      <w:pPr>
        <w:spacing w:line="360" w:lineRule="auto"/>
        <w:rPr>
          <w:rFonts w:ascii="宋体" w:hAnsi="宋体" w:cs="宋体"/>
          <w:color w:val="FF0000"/>
          <w:kern w:val="0"/>
          <w:szCs w:val="21"/>
        </w:rPr>
      </w:pPr>
    </w:p>
    <w:p>
      <w:pPr>
        <w:spacing w:line="360" w:lineRule="auto"/>
        <w:rPr>
          <w:rFonts w:ascii="宋体" w:hAnsi="宋体" w:cs="宋体"/>
          <w:color w:val="FF0000"/>
          <w:kern w:val="0"/>
          <w:szCs w:val="21"/>
        </w:rPr>
      </w:pPr>
      <w:r>
        <w:rPr>
          <w:rFonts w:hint="eastAsia" w:ascii="宋体" w:hAnsi="宋体" w:cs="宋体"/>
          <w:color w:val="FF0000"/>
          <w:kern w:val="0"/>
          <w:szCs w:val="21"/>
        </w:rPr>
        <w:t>20140515    （(（</w:t>
      </w:r>
      <w:r>
        <w:rPr>
          <w:rFonts w:hint="eastAsia" w:ascii="宋体" w:hAnsi="宋体" w:cs="宋体"/>
          <w:kern w:val="0"/>
          <w:szCs w:val="21"/>
        </w:rPr>
        <w:t>-184.82-（-184.75））/3)-(</w:t>
      </w:r>
      <w:r>
        <w:rPr>
          <w:rFonts w:hint="eastAsia" w:ascii="宋体" w:hAnsi="宋体" w:cs="宋体"/>
          <w:color w:val="FF0000"/>
          <w:kern w:val="0"/>
          <w:szCs w:val="21"/>
        </w:rPr>
        <w:t>（</w:t>
      </w:r>
      <w:r>
        <w:rPr>
          <w:rFonts w:hint="eastAsia" w:ascii="宋体" w:hAnsi="宋体" w:cs="宋体"/>
          <w:kern w:val="0"/>
          <w:szCs w:val="21"/>
        </w:rPr>
        <w:t>-184.75-（-191.07））/3)）/3</w:t>
      </w:r>
    </w:p>
    <w:p>
      <w:pPr>
        <w:spacing w:line="360" w:lineRule="auto"/>
        <w:rPr>
          <w:rFonts w:ascii="宋体" w:hAnsi="宋体" w:cs="宋体"/>
          <w:color w:val="FF0000"/>
          <w:kern w:val="0"/>
          <w:szCs w:val="21"/>
        </w:rPr>
      </w:pPr>
    </w:p>
    <w:p>
      <w:pPr>
        <w:spacing w:line="360" w:lineRule="auto"/>
        <w:rPr>
          <w:rFonts w:ascii="宋体" w:hAnsi="宋体" w:cs="宋体"/>
          <w:color w:val="FF0000"/>
          <w:kern w:val="0"/>
          <w:szCs w:val="21"/>
        </w:rPr>
      </w:pPr>
      <w:r>
        <w:rPr>
          <w:rFonts w:hint="eastAsia" w:ascii="宋体" w:hAnsi="宋体" w:cs="宋体"/>
          <w:color w:val="FF0000"/>
          <w:kern w:val="0"/>
          <w:szCs w:val="21"/>
        </w:rPr>
        <w:t>(把下面的Y轴</w:t>
      </w:r>
      <w:r>
        <w:rPr>
          <w:rFonts w:hint="eastAsia" w:ascii="宋体" w:hAnsi="宋体" w:cs="宋体"/>
          <w:color w:val="17365D" w:themeColor="text2" w:themeShade="BF"/>
          <w:kern w:val="0"/>
          <w:szCs w:val="21"/>
        </w:rPr>
        <w:t>位移</w:t>
      </w:r>
      <w:r>
        <w:rPr>
          <w:rFonts w:hint="eastAsia" w:ascii="宋体" w:hAnsi="宋体" w:cs="宋体"/>
          <w:color w:val="FF0000"/>
          <w:kern w:val="0"/>
          <w:szCs w:val="21"/>
        </w:rPr>
        <w:t>改成位移</w:t>
      </w:r>
      <w:r>
        <w:rPr>
          <w:rFonts w:hint="eastAsia" w:ascii="宋体" w:hAnsi="宋体" w:cs="宋体"/>
          <w:color w:val="17365D" w:themeColor="text2" w:themeShade="BF"/>
          <w:kern w:val="0"/>
          <w:szCs w:val="21"/>
        </w:rPr>
        <w:t>变化加速度</w:t>
      </w:r>
      <w:r>
        <w:rPr>
          <w:rFonts w:hint="eastAsia" w:ascii="宋体" w:hAnsi="宋体" w:cs="宋体"/>
          <w:color w:val="FF0000"/>
          <w:kern w:val="0"/>
          <w:szCs w:val="21"/>
        </w:rPr>
        <w:t>)</w:t>
      </w:r>
    </w:p>
    <w:p>
      <w:pPr>
        <w:spacing w:line="360" w:lineRule="auto"/>
        <w:rPr>
          <w:rFonts w:ascii="宋体" w:hAnsi="宋体" w:cs="宋体"/>
          <w:color w:val="FF0000"/>
          <w:kern w:val="0"/>
          <w:szCs w:val="21"/>
        </w:rPr>
      </w:pPr>
      <w:r>
        <w:rPr>
          <w:rFonts w:ascii="宋体" w:hAnsi="宋体" w:cs="宋体"/>
          <w:color w:val="FF0000"/>
          <w:kern w:val="0"/>
          <w:szCs w:val="21"/>
        </w:rPr>
        <w:drawing>
          <wp:inline distT="0" distB="0" distL="0" distR="0">
            <wp:extent cx="4076700" cy="4145280"/>
            <wp:effectExtent l="0" t="0" r="0" b="7620"/>
            <wp:docPr id="116" name="图片 116" descr="VT[)86NA~5_5[C$%UALSY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VT[)86NA~5_5[C$%UALSYTC"/>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4076700" cy="4145280"/>
                    </a:xfrm>
                    <a:prstGeom prst="rect">
                      <a:avLst/>
                    </a:prstGeom>
                    <a:noFill/>
                    <a:ln>
                      <a:noFill/>
                    </a:ln>
                  </pic:spPr>
                </pic:pic>
              </a:graphicData>
            </a:graphic>
          </wp:inline>
        </w:drawing>
      </w:r>
    </w:p>
    <w:p>
      <w:pPr>
        <w:spacing w:line="360" w:lineRule="auto"/>
        <w:rPr>
          <w:rFonts w:ascii="宋体" w:hAnsi="宋体" w:cs="宋体"/>
          <w:color w:val="FF0000"/>
          <w:kern w:val="0"/>
          <w:szCs w:val="21"/>
        </w:rPr>
      </w:pPr>
    </w:p>
    <w:p>
      <w:pPr>
        <w:pStyle w:val="40"/>
        <w:numPr>
          <w:ilvl w:val="0"/>
          <w:numId w:val="25"/>
        </w:numPr>
        <w:spacing w:line="360" w:lineRule="auto"/>
        <w:ind w:firstLineChars="0"/>
        <w:rPr>
          <w:rFonts w:ascii="宋体" w:hAnsi="宋体" w:cs="宋体"/>
          <w:color w:val="FF0000"/>
          <w:kern w:val="0"/>
          <w:szCs w:val="21"/>
        </w:rPr>
      </w:pPr>
      <w:r>
        <w:rPr>
          <w:rFonts w:hint="eastAsia"/>
          <w:b/>
        </w:rPr>
        <w:t>某一个传感器</w:t>
      </w:r>
      <w:r>
        <w:rPr>
          <w:rFonts w:hint="eastAsia" w:ascii="宋体" w:hAnsi="宋体" w:cs="宋体"/>
          <w:b/>
          <w:kern w:val="0"/>
        </w:rPr>
        <w:t>角度变化速率</w:t>
      </w:r>
      <w:r>
        <w:rPr>
          <w:rFonts w:hint="eastAsia"/>
        </w:rPr>
        <w:t>（根据后台设置时间进行展示。例如</w:t>
      </w:r>
      <w:r>
        <w:t>3</w:t>
      </w:r>
      <w:r>
        <w:rPr>
          <w:rFonts w:hint="eastAsia"/>
        </w:rPr>
        <w:t>小时一次，就每隔</w:t>
      </w:r>
      <w:r>
        <w:t>3</w:t>
      </w:r>
      <w:r>
        <w:rPr>
          <w:rFonts w:hint="eastAsia"/>
        </w:rPr>
        <w:t>小时做一个数据记录）</w:t>
      </w:r>
    </w:p>
    <w:p>
      <w:pPr>
        <w:spacing w:line="360" w:lineRule="auto"/>
        <w:rPr>
          <w:rFonts w:ascii="宋体" w:hAnsi="宋体" w:cs="宋体"/>
          <w:color w:val="FF0000"/>
          <w:kern w:val="0"/>
        </w:rPr>
      </w:pPr>
      <w:r>
        <w:rPr>
          <w:rFonts w:hint="eastAsia" w:ascii="宋体" w:hAnsi="宋体" w:cs="宋体"/>
          <w:kern w:val="0"/>
        </w:rPr>
        <w:t>下面进行举例子说明：</w:t>
      </w:r>
      <w:r>
        <w:rPr>
          <w:rFonts w:hint="eastAsia" w:ascii="宋体" w:hAnsi="宋体" w:cs="宋体"/>
          <w:color w:val="FF0000"/>
          <w:kern w:val="0"/>
        </w:rPr>
        <w:t>传感器位移变化加速度（每3天）</w:t>
      </w:r>
    </w:p>
    <w:p>
      <w:pPr>
        <w:spacing w:line="360" w:lineRule="auto"/>
        <w:rPr>
          <w:rFonts w:ascii="宋体" w:hAnsi="宋体" w:cs="宋体"/>
          <w:kern w:val="0"/>
        </w:rPr>
      </w:pPr>
      <w:r>
        <w:rPr>
          <w:rFonts w:hint="eastAsia" w:ascii="宋体" w:hAnsi="宋体" w:cs="宋体"/>
          <w:kern w:val="0"/>
        </w:rPr>
        <w:t>取如下数据（</w:t>
      </w:r>
      <w:r>
        <w:rPr>
          <w:rFonts w:hint="eastAsia" w:ascii="宋体" w:hAnsi="宋体" w:cs="宋体"/>
          <w:color w:val="FF0000"/>
          <w:kern w:val="0"/>
        </w:rPr>
        <w:t xml:space="preserve"> 16号孔深传感器A方向角度数据</w:t>
      </w:r>
      <w:r>
        <w:rPr>
          <w:rFonts w:hint="eastAsia" w:ascii="宋体" w:hAnsi="宋体" w:cs="宋体"/>
          <w:kern w:val="0"/>
        </w:rPr>
        <w:t>）</w:t>
      </w:r>
    </w:p>
    <w:p>
      <w:pPr>
        <w:spacing w:line="360" w:lineRule="auto"/>
        <w:rPr>
          <w:rFonts w:ascii="宋体" w:hAnsi="宋体" w:cs="宋体"/>
          <w:kern w:val="0"/>
        </w:rPr>
      </w:pPr>
      <w:r>
        <w:rPr>
          <w:rFonts w:hint="eastAsia" w:ascii="宋体" w:hAnsi="宋体" w:cs="宋体"/>
          <w:kern w:val="0"/>
        </w:rPr>
        <w:t>时间        角度</w:t>
      </w:r>
    </w:p>
    <w:p>
      <w:pPr>
        <w:spacing w:line="360" w:lineRule="auto"/>
        <w:rPr>
          <w:rFonts w:ascii="宋体" w:hAnsi="宋体" w:cs="宋体"/>
          <w:color w:val="000000"/>
          <w:kern w:val="0"/>
          <w:sz w:val="22"/>
          <w:szCs w:val="22"/>
        </w:rPr>
      </w:pPr>
      <w:r>
        <w:rPr>
          <w:rFonts w:hint="eastAsia" w:ascii="宋体" w:hAnsi="宋体" w:cs="宋体"/>
          <w:color w:val="FF0000"/>
          <w:kern w:val="0"/>
          <w:szCs w:val="21"/>
        </w:rPr>
        <w:t xml:space="preserve">20140509   </w:t>
      </w:r>
      <w:r>
        <w:rPr>
          <w:rFonts w:hint="eastAsia" w:ascii="宋体" w:hAnsi="宋体" w:cs="宋体"/>
          <w:color w:val="000000"/>
          <w:kern w:val="0"/>
          <w:sz w:val="22"/>
        </w:rPr>
        <w:t>-3.971</w:t>
      </w:r>
    </w:p>
    <w:p>
      <w:pPr>
        <w:spacing w:line="360" w:lineRule="auto"/>
        <w:rPr>
          <w:rFonts w:ascii="宋体" w:hAnsi="宋体" w:cs="宋体"/>
          <w:kern w:val="0"/>
          <w:szCs w:val="21"/>
        </w:rPr>
      </w:pPr>
      <w:r>
        <w:rPr>
          <w:rFonts w:hint="eastAsia" w:ascii="宋体" w:hAnsi="宋体" w:cs="宋体"/>
          <w:kern w:val="0"/>
          <w:szCs w:val="21"/>
        </w:rPr>
        <w:t xml:space="preserve">20140510   </w:t>
      </w:r>
    </w:p>
    <w:p>
      <w:pPr>
        <w:spacing w:line="360" w:lineRule="auto"/>
        <w:rPr>
          <w:rFonts w:ascii="宋体" w:hAnsi="宋体" w:cs="宋体"/>
          <w:color w:val="000000"/>
          <w:kern w:val="0"/>
          <w:sz w:val="22"/>
          <w:szCs w:val="22"/>
        </w:rPr>
      </w:pPr>
      <w:r>
        <w:rPr>
          <w:rFonts w:hint="eastAsia" w:ascii="宋体" w:hAnsi="宋体" w:cs="宋体"/>
          <w:color w:val="FF0000"/>
          <w:kern w:val="0"/>
          <w:szCs w:val="21"/>
        </w:rPr>
        <w:t xml:space="preserve">20140511   </w:t>
      </w:r>
      <w:r>
        <w:rPr>
          <w:rFonts w:hint="eastAsia" w:ascii="宋体" w:hAnsi="宋体" w:cs="宋体"/>
          <w:color w:val="000000"/>
          <w:kern w:val="0"/>
          <w:sz w:val="22"/>
        </w:rPr>
        <w:t>-4.002</w:t>
      </w:r>
    </w:p>
    <w:p>
      <w:pPr>
        <w:spacing w:line="360" w:lineRule="auto"/>
        <w:rPr>
          <w:rFonts w:ascii="宋体" w:hAnsi="宋体" w:cs="宋体"/>
          <w:kern w:val="0"/>
          <w:szCs w:val="21"/>
        </w:rPr>
      </w:pPr>
      <w:r>
        <w:rPr>
          <w:rFonts w:hint="eastAsia" w:ascii="宋体" w:hAnsi="宋体" w:cs="宋体"/>
          <w:kern w:val="0"/>
          <w:szCs w:val="21"/>
        </w:rPr>
        <w:t>20140512</w:t>
      </w:r>
    </w:p>
    <w:p>
      <w:pPr>
        <w:spacing w:line="360" w:lineRule="auto"/>
        <w:rPr>
          <w:rFonts w:ascii="宋体" w:hAnsi="宋体" w:cs="宋体"/>
          <w:color w:val="000000"/>
          <w:kern w:val="0"/>
          <w:sz w:val="22"/>
          <w:szCs w:val="22"/>
        </w:rPr>
      </w:pPr>
      <w:r>
        <w:rPr>
          <w:rFonts w:hint="eastAsia" w:ascii="宋体" w:hAnsi="宋体" w:cs="宋体"/>
          <w:color w:val="FF0000"/>
          <w:kern w:val="0"/>
          <w:szCs w:val="21"/>
        </w:rPr>
        <w:t xml:space="preserve">20140513   </w:t>
      </w:r>
      <w:r>
        <w:rPr>
          <w:rFonts w:hint="eastAsia" w:ascii="宋体" w:hAnsi="宋体" w:cs="宋体"/>
          <w:color w:val="000000"/>
          <w:kern w:val="0"/>
          <w:sz w:val="22"/>
        </w:rPr>
        <w:t>-4.005</w:t>
      </w:r>
    </w:p>
    <w:p>
      <w:pPr>
        <w:spacing w:line="360" w:lineRule="auto"/>
        <w:rPr>
          <w:rFonts w:ascii="宋体" w:hAnsi="宋体" w:cs="宋体"/>
          <w:kern w:val="0"/>
          <w:szCs w:val="21"/>
        </w:rPr>
      </w:pPr>
      <w:r>
        <w:rPr>
          <w:rFonts w:hint="eastAsia" w:ascii="宋体" w:hAnsi="宋体" w:cs="宋体"/>
          <w:kern w:val="0"/>
          <w:szCs w:val="21"/>
        </w:rPr>
        <w:t>20140514</w:t>
      </w:r>
    </w:p>
    <w:p>
      <w:pPr>
        <w:spacing w:line="360" w:lineRule="auto"/>
        <w:rPr>
          <w:rFonts w:ascii="宋体" w:hAnsi="宋体" w:cs="宋体"/>
          <w:color w:val="000000"/>
          <w:kern w:val="0"/>
          <w:sz w:val="22"/>
          <w:szCs w:val="22"/>
        </w:rPr>
      </w:pPr>
      <w:r>
        <w:rPr>
          <w:rFonts w:hint="eastAsia" w:ascii="宋体" w:hAnsi="宋体" w:cs="宋体"/>
          <w:color w:val="FF0000"/>
          <w:kern w:val="0"/>
          <w:szCs w:val="21"/>
        </w:rPr>
        <w:t xml:space="preserve">20140515   </w:t>
      </w:r>
      <w:r>
        <w:rPr>
          <w:rFonts w:hint="eastAsia" w:ascii="宋体" w:hAnsi="宋体" w:cs="宋体"/>
          <w:color w:val="000000"/>
          <w:kern w:val="0"/>
          <w:sz w:val="22"/>
        </w:rPr>
        <w:t>-4</w:t>
      </w:r>
    </w:p>
    <w:p>
      <w:pPr>
        <w:spacing w:line="360" w:lineRule="auto"/>
        <w:rPr>
          <w:rFonts w:ascii="宋体" w:hAnsi="宋体" w:cs="宋体"/>
          <w:color w:val="FF0000"/>
          <w:kern w:val="0"/>
          <w:szCs w:val="21"/>
        </w:rPr>
      </w:pPr>
      <w:r>
        <w:rPr>
          <w:rFonts w:hint="eastAsia" w:ascii="宋体" w:hAnsi="宋体" w:cs="宋体"/>
          <w:color w:val="FF0000"/>
          <w:kern w:val="0"/>
          <w:szCs w:val="21"/>
        </w:rPr>
        <w:t>时间        角度变化速率</w:t>
      </w:r>
    </w:p>
    <w:p>
      <w:pPr>
        <w:spacing w:line="360" w:lineRule="auto"/>
        <w:rPr>
          <w:rFonts w:ascii="宋体" w:hAnsi="宋体" w:cs="宋体"/>
          <w:color w:val="FF0000"/>
          <w:kern w:val="0"/>
          <w:szCs w:val="21"/>
        </w:rPr>
      </w:pPr>
      <w:r>
        <w:rPr>
          <w:rFonts w:hint="eastAsia" w:ascii="宋体" w:hAnsi="宋体" w:cs="宋体"/>
          <w:color w:val="FF0000"/>
          <w:kern w:val="0"/>
          <w:szCs w:val="21"/>
        </w:rPr>
        <w:t>20140509~20140511    （</w:t>
      </w:r>
      <w:r>
        <w:rPr>
          <w:rFonts w:hint="eastAsia" w:ascii="宋体" w:hAnsi="宋体" w:cs="宋体"/>
          <w:color w:val="000000"/>
          <w:kern w:val="0"/>
          <w:sz w:val="22"/>
        </w:rPr>
        <w:t>-4.002</w:t>
      </w:r>
      <w:r>
        <w:rPr>
          <w:rFonts w:hint="eastAsia" w:ascii="宋体" w:hAnsi="宋体" w:cs="宋体"/>
          <w:kern w:val="0"/>
          <w:szCs w:val="21"/>
        </w:rPr>
        <w:t>-（</w:t>
      </w:r>
      <w:r>
        <w:rPr>
          <w:rFonts w:hint="eastAsia" w:ascii="宋体" w:hAnsi="宋体" w:cs="宋体"/>
          <w:color w:val="000000"/>
          <w:kern w:val="0"/>
          <w:sz w:val="22"/>
        </w:rPr>
        <w:t>-3.971</w:t>
      </w:r>
      <w:r>
        <w:rPr>
          <w:rFonts w:hint="eastAsia" w:ascii="宋体" w:hAnsi="宋体" w:cs="宋体"/>
          <w:kern w:val="0"/>
          <w:szCs w:val="21"/>
        </w:rPr>
        <w:t>））/3</w:t>
      </w:r>
    </w:p>
    <w:p>
      <w:pPr>
        <w:spacing w:line="360" w:lineRule="auto"/>
        <w:rPr>
          <w:rFonts w:ascii="宋体" w:hAnsi="宋体" w:cs="宋体"/>
          <w:color w:val="FF0000"/>
          <w:kern w:val="0"/>
          <w:szCs w:val="21"/>
        </w:rPr>
      </w:pPr>
      <w:r>
        <w:rPr>
          <w:rFonts w:hint="eastAsia" w:ascii="宋体" w:hAnsi="宋体" w:cs="宋体"/>
          <w:color w:val="FF0000"/>
          <w:kern w:val="0"/>
          <w:szCs w:val="21"/>
        </w:rPr>
        <w:t>20140511~20140513    （</w:t>
      </w:r>
      <w:r>
        <w:rPr>
          <w:rFonts w:hint="eastAsia" w:ascii="宋体" w:hAnsi="宋体" w:cs="宋体"/>
          <w:color w:val="000000"/>
          <w:kern w:val="0"/>
          <w:sz w:val="22"/>
        </w:rPr>
        <w:t>-4.005</w:t>
      </w:r>
      <w:r>
        <w:rPr>
          <w:rFonts w:hint="eastAsia" w:ascii="宋体" w:hAnsi="宋体" w:cs="宋体"/>
          <w:kern w:val="0"/>
          <w:szCs w:val="21"/>
        </w:rPr>
        <w:t>-（</w:t>
      </w:r>
      <w:r>
        <w:rPr>
          <w:rFonts w:hint="eastAsia" w:ascii="宋体" w:hAnsi="宋体" w:cs="宋体"/>
          <w:color w:val="000000"/>
          <w:kern w:val="0"/>
          <w:sz w:val="22"/>
        </w:rPr>
        <w:t>-4.002</w:t>
      </w:r>
      <w:r>
        <w:rPr>
          <w:rFonts w:hint="eastAsia" w:ascii="宋体" w:hAnsi="宋体" w:cs="宋体"/>
          <w:kern w:val="0"/>
          <w:szCs w:val="21"/>
        </w:rPr>
        <w:t>））/3</w:t>
      </w:r>
    </w:p>
    <w:p>
      <w:pPr>
        <w:spacing w:line="360" w:lineRule="auto"/>
        <w:rPr>
          <w:rFonts w:ascii="宋体" w:hAnsi="宋体" w:cs="宋体"/>
          <w:color w:val="FF0000"/>
          <w:kern w:val="0"/>
          <w:szCs w:val="21"/>
        </w:rPr>
      </w:pPr>
      <w:r>
        <w:rPr>
          <w:rFonts w:hint="eastAsia" w:ascii="宋体" w:hAnsi="宋体" w:cs="宋体"/>
          <w:color w:val="FF0000"/>
          <w:kern w:val="0"/>
          <w:szCs w:val="21"/>
        </w:rPr>
        <w:t>20140513~20140515    （</w:t>
      </w:r>
      <w:r>
        <w:rPr>
          <w:rFonts w:hint="eastAsia" w:ascii="宋体" w:hAnsi="宋体" w:cs="宋体"/>
          <w:color w:val="000000"/>
          <w:kern w:val="0"/>
          <w:sz w:val="22"/>
        </w:rPr>
        <w:t>-4</w:t>
      </w:r>
      <w:r>
        <w:rPr>
          <w:rFonts w:hint="eastAsia" w:ascii="宋体" w:hAnsi="宋体" w:cs="宋体"/>
          <w:kern w:val="0"/>
          <w:szCs w:val="21"/>
        </w:rPr>
        <w:t>-（</w:t>
      </w:r>
      <w:r>
        <w:rPr>
          <w:rFonts w:hint="eastAsia" w:ascii="宋体" w:hAnsi="宋体" w:cs="宋体"/>
          <w:color w:val="000000"/>
          <w:kern w:val="0"/>
          <w:sz w:val="22"/>
        </w:rPr>
        <w:t>-4.005</w:t>
      </w:r>
      <w:r>
        <w:rPr>
          <w:rFonts w:hint="eastAsia" w:ascii="宋体" w:hAnsi="宋体" w:cs="宋体"/>
          <w:kern w:val="0"/>
          <w:szCs w:val="21"/>
        </w:rPr>
        <w:t>））/3</w:t>
      </w:r>
    </w:p>
    <w:p>
      <w:pPr>
        <w:spacing w:line="360" w:lineRule="auto"/>
        <w:rPr>
          <w:rFonts w:ascii="宋体" w:hAnsi="宋体" w:cs="宋体"/>
          <w:color w:val="FF0000"/>
          <w:kern w:val="0"/>
          <w:szCs w:val="21"/>
        </w:rPr>
      </w:pPr>
    </w:p>
    <w:p>
      <w:pPr>
        <w:spacing w:line="360" w:lineRule="auto"/>
        <w:rPr>
          <w:rFonts w:ascii="宋体" w:hAnsi="宋体" w:cs="宋体"/>
          <w:color w:val="FF0000"/>
          <w:kern w:val="0"/>
          <w:szCs w:val="21"/>
        </w:rPr>
      </w:pPr>
      <w:r>
        <w:rPr>
          <w:rFonts w:hint="eastAsia" w:ascii="宋体" w:hAnsi="宋体" w:cs="宋体"/>
          <w:color w:val="FF0000"/>
          <w:kern w:val="0"/>
          <w:szCs w:val="21"/>
        </w:rPr>
        <w:t>(把下面的Y轴</w:t>
      </w:r>
      <w:r>
        <w:rPr>
          <w:rFonts w:hint="eastAsia" w:ascii="宋体" w:hAnsi="宋体" w:cs="宋体"/>
          <w:color w:val="17365D" w:themeColor="text2" w:themeShade="BF"/>
          <w:kern w:val="0"/>
          <w:szCs w:val="21"/>
        </w:rPr>
        <w:t>位移</w:t>
      </w:r>
      <w:r>
        <w:rPr>
          <w:rFonts w:hint="eastAsia" w:ascii="宋体" w:hAnsi="宋体" w:cs="宋体"/>
          <w:color w:val="FF0000"/>
          <w:kern w:val="0"/>
          <w:szCs w:val="21"/>
        </w:rPr>
        <w:t>改成</w:t>
      </w:r>
      <w:r>
        <w:rPr>
          <w:rFonts w:hint="eastAsia" w:ascii="宋体" w:hAnsi="宋体" w:cs="宋体"/>
          <w:color w:val="17365D" w:themeColor="text2" w:themeShade="BF"/>
          <w:kern w:val="0"/>
          <w:szCs w:val="21"/>
        </w:rPr>
        <w:t>角度变化速率</w:t>
      </w:r>
      <w:r>
        <w:rPr>
          <w:rFonts w:hint="eastAsia" w:ascii="宋体" w:hAnsi="宋体" w:cs="宋体"/>
          <w:color w:val="FF0000"/>
          <w:kern w:val="0"/>
          <w:szCs w:val="21"/>
        </w:rPr>
        <w:t>)</w:t>
      </w:r>
    </w:p>
    <w:p>
      <w:pPr>
        <w:spacing w:line="360" w:lineRule="auto"/>
        <w:rPr>
          <w:rFonts w:ascii="宋体" w:hAnsi="宋体" w:cs="宋体"/>
          <w:color w:val="FF0000"/>
          <w:kern w:val="0"/>
          <w:szCs w:val="21"/>
        </w:rPr>
      </w:pPr>
      <w:r>
        <w:rPr>
          <w:rFonts w:ascii="宋体" w:hAnsi="宋体" w:cs="宋体"/>
          <w:color w:val="FF0000"/>
          <w:kern w:val="0"/>
          <w:szCs w:val="21"/>
        </w:rPr>
        <w:drawing>
          <wp:inline distT="0" distB="0" distL="0" distR="0">
            <wp:extent cx="4076700" cy="4145280"/>
            <wp:effectExtent l="0" t="0" r="0" b="7620"/>
            <wp:docPr id="115" name="图片 115" descr="VT[)86NA~5_5[C$%UALSY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VT[)86NA~5_5[C$%UALSYTC"/>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4076700" cy="4145280"/>
                    </a:xfrm>
                    <a:prstGeom prst="rect">
                      <a:avLst/>
                    </a:prstGeom>
                    <a:noFill/>
                    <a:ln>
                      <a:noFill/>
                    </a:ln>
                  </pic:spPr>
                </pic:pic>
              </a:graphicData>
            </a:graphic>
          </wp:inline>
        </w:drawing>
      </w:r>
    </w:p>
    <w:p>
      <w:pPr>
        <w:spacing w:line="360" w:lineRule="auto"/>
        <w:rPr>
          <w:rFonts w:ascii="宋体" w:hAnsi="宋体" w:cs="宋体"/>
          <w:color w:val="FF0000"/>
          <w:kern w:val="0"/>
          <w:szCs w:val="21"/>
        </w:rPr>
      </w:pPr>
    </w:p>
    <w:p>
      <w:pPr>
        <w:pStyle w:val="40"/>
        <w:numPr>
          <w:ilvl w:val="0"/>
          <w:numId w:val="26"/>
        </w:numPr>
        <w:spacing w:line="360" w:lineRule="auto"/>
        <w:ind w:firstLineChars="0"/>
        <w:rPr>
          <w:b/>
          <w:color w:val="FF0000"/>
          <w:szCs w:val="21"/>
        </w:rPr>
      </w:pPr>
      <w:r>
        <w:rPr>
          <w:rFonts w:hint="eastAsia"/>
          <w:b/>
          <w:bCs/>
        </w:rPr>
        <w:t>某一个传感器</w:t>
      </w:r>
      <w:r>
        <w:rPr>
          <w:rFonts w:hint="eastAsia"/>
          <w:b/>
        </w:rPr>
        <w:t>角度变化加速度（天/小时）</w:t>
      </w:r>
    </w:p>
    <w:p>
      <w:pPr>
        <w:spacing w:line="360" w:lineRule="auto"/>
        <w:rPr>
          <w:rFonts w:ascii="宋体" w:hAnsi="宋体" w:cs="宋体"/>
          <w:color w:val="FF0000"/>
          <w:kern w:val="0"/>
          <w:szCs w:val="21"/>
        </w:rPr>
      </w:pPr>
    </w:p>
    <w:p>
      <w:pPr>
        <w:spacing w:line="360" w:lineRule="auto"/>
        <w:rPr>
          <w:rFonts w:ascii="宋体" w:hAnsi="宋体" w:cs="宋体"/>
          <w:color w:val="FF0000"/>
          <w:kern w:val="0"/>
        </w:rPr>
      </w:pPr>
      <w:r>
        <w:rPr>
          <w:rFonts w:hint="eastAsia" w:ascii="宋体" w:hAnsi="宋体" w:cs="宋体"/>
          <w:kern w:val="0"/>
        </w:rPr>
        <w:t>下面进行举例子说明：</w:t>
      </w:r>
      <w:r>
        <w:rPr>
          <w:rFonts w:hint="eastAsia" w:ascii="宋体" w:hAnsi="宋体" w:cs="宋体"/>
          <w:color w:val="FF0000"/>
          <w:kern w:val="0"/>
        </w:rPr>
        <w:t>传感器位移变化加速度（每3天）</w:t>
      </w:r>
    </w:p>
    <w:p>
      <w:pPr>
        <w:spacing w:line="360" w:lineRule="auto"/>
        <w:rPr>
          <w:rFonts w:ascii="宋体" w:hAnsi="宋体" w:cs="宋体"/>
          <w:kern w:val="0"/>
        </w:rPr>
      </w:pPr>
      <w:r>
        <w:rPr>
          <w:rFonts w:hint="eastAsia" w:ascii="宋体" w:hAnsi="宋体" w:cs="宋体"/>
          <w:kern w:val="0"/>
        </w:rPr>
        <w:t>取如下数据（</w:t>
      </w:r>
      <w:r>
        <w:rPr>
          <w:rFonts w:hint="eastAsia" w:ascii="宋体" w:hAnsi="宋体" w:cs="宋体"/>
          <w:color w:val="FF0000"/>
          <w:kern w:val="0"/>
        </w:rPr>
        <w:t xml:space="preserve"> 16号孔深传感器A方向角度数据</w:t>
      </w:r>
      <w:r>
        <w:rPr>
          <w:rFonts w:hint="eastAsia" w:ascii="宋体" w:hAnsi="宋体" w:cs="宋体"/>
          <w:kern w:val="0"/>
        </w:rPr>
        <w:t>）</w:t>
      </w:r>
    </w:p>
    <w:p>
      <w:pPr>
        <w:spacing w:line="360" w:lineRule="auto"/>
        <w:rPr>
          <w:rFonts w:ascii="宋体" w:hAnsi="宋体" w:cs="宋体"/>
          <w:kern w:val="0"/>
        </w:rPr>
      </w:pPr>
      <w:r>
        <w:rPr>
          <w:rFonts w:hint="eastAsia" w:ascii="宋体" w:hAnsi="宋体" w:cs="宋体"/>
          <w:kern w:val="0"/>
        </w:rPr>
        <w:t>时间        角度</w:t>
      </w:r>
    </w:p>
    <w:p>
      <w:pPr>
        <w:spacing w:line="360" w:lineRule="auto"/>
        <w:rPr>
          <w:rFonts w:ascii="宋体" w:hAnsi="宋体" w:cs="宋体"/>
          <w:color w:val="000000"/>
          <w:kern w:val="0"/>
          <w:sz w:val="22"/>
          <w:szCs w:val="22"/>
        </w:rPr>
      </w:pPr>
      <w:r>
        <w:rPr>
          <w:rFonts w:hint="eastAsia" w:ascii="宋体" w:hAnsi="宋体" w:cs="宋体"/>
          <w:color w:val="FF0000"/>
          <w:kern w:val="0"/>
          <w:szCs w:val="21"/>
        </w:rPr>
        <w:t xml:space="preserve">20140509   </w:t>
      </w:r>
      <w:r>
        <w:rPr>
          <w:rFonts w:hint="eastAsia" w:ascii="宋体" w:hAnsi="宋体" w:cs="宋体"/>
          <w:color w:val="000000"/>
          <w:kern w:val="0"/>
          <w:sz w:val="22"/>
        </w:rPr>
        <w:t>-3.971</w:t>
      </w:r>
    </w:p>
    <w:p>
      <w:pPr>
        <w:spacing w:line="360" w:lineRule="auto"/>
        <w:rPr>
          <w:rFonts w:ascii="宋体" w:hAnsi="宋体" w:cs="宋体"/>
          <w:kern w:val="0"/>
          <w:szCs w:val="21"/>
        </w:rPr>
      </w:pPr>
      <w:r>
        <w:rPr>
          <w:rFonts w:hint="eastAsia" w:ascii="宋体" w:hAnsi="宋体" w:cs="宋体"/>
          <w:kern w:val="0"/>
          <w:szCs w:val="21"/>
        </w:rPr>
        <w:t xml:space="preserve">20140510   </w:t>
      </w:r>
    </w:p>
    <w:p>
      <w:pPr>
        <w:spacing w:line="360" w:lineRule="auto"/>
        <w:rPr>
          <w:rFonts w:ascii="宋体" w:hAnsi="宋体" w:cs="宋体"/>
          <w:color w:val="000000"/>
          <w:kern w:val="0"/>
          <w:sz w:val="22"/>
          <w:szCs w:val="22"/>
        </w:rPr>
      </w:pPr>
      <w:r>
        <w:rPr>
          <w:rFonts w:hint="eastAsia" w:ascii="宋体" w:hAnsi="宋体" w:cs="宋体"/>
          <w:color w:val="FF0000"/>
          <w:kern w:val="0"/>
          <w:szCs w:val="21"/>
        </w:rPr>
        <w:t xml:space="preserve">20140511   </w:t>
      </w:r>
      <w:r>
        <w:rPr>
          <w:rFonts w:hint="eastAsia" w:ascii="宋体" w:hAnsi="宋体" w:cs="宋体"/>
          <w:color w:val="000000"/>
          <w:kern w:val="0"/>
          <w:sz w:val="22"/>
        </w:rPr>
        <w:t>-4.002</w:t>
      </w:r>
    </w:p>
    <w:p>
      <w:pPr>
        <w:spacing w:line="360" w:lineRule="auto"/>
        <w:rPr>
          <w:rFonts w:ascii="宋体" w:hAnsi="宋体" w:cs="宋体"/>
          <w:kern w:val="0"/>
          <w:szCs w:val="21"/>
        </w:rPr>
      </w:pPr>
      <w:r>
        <w:rPr>
          <w:rFonts w:hint="eastAsia" w:ascii="宋体" w:hAnsi="宋体" w:cs="宋体"/>
          <w:kern w:val="0"/>
          <w:szCs w:val="21"/>
        </w:rPr>
        <w:t>20140512</w:t>
      </w:r>
    </w:p>
    <w:p>
      <w:pPr>
        <w:spacing w:line="360" w:lineRule="auto"/>
        <w:rPr>
          <w:rFonts w:ascii="宋体" w:hAnsi="宋体" w:cs="宋体"/>
          <w:color w:val="000000"/>
          <w:kern w:val="0"/>
          <w:sz w:val="22"/>
          <w:szCs w:val="22"/>
        </w:rPr>
      </w:pPr>
      <w:r>
        <w:rPr>
          <w:rFonts w:hint="eastAsia" w:ascii="宋体" w:hAnsi="宋体" w:cs="宋体"/>
          <w:color w:val="FF0000"/>
          <w:kern w:val="0"/>
          <w:szCs w:val="21"/>
        </w:rPr>
        <w:t xml:space="preserve">20140513   </w:t>
      </w:r>
      <w:r>
        <w:rPr>
          <w:rFonts w:hint="eastAsia" w:ascii="宋体" w:hAnsi="宋体" w:cs="宋体"/>
          <w:color w:val="000000"/>
          <w:kern w:val="0"/>
          <w:sz w:val="22"/>
        </w:rPr>
        <w:t>-4.005</w:t>
      </w:r>
    </w:p>
    <w:p>
      <w:pPr>
        <w:spacing w:line="360" w:lineRule="auto"/>
        <w:rPr>
          <w:rFonts w:ascii="宋体" w:hAnsi="宋体" w:cs="宋体"/>
          <w:kern w:val="0"/>
          <w:szCs w:val="21"/>
        </w:rPr>
      </w:pPr>
      <w:r>
        <w:rPr>
          <w:rFonts w:hint="eastAsia" w:ascii="宋体" w:hAnsi="宋体" w:cs="宋体"/>
          <w:kern w:val="0"/>
          <w:szCs w:val="21"/>
        </w:rPr>
        <w:t>20140514</w:t>
      </w:r>
    </w:p>
    <w:p>
      <w:pPr>
        <w:spacing w:line="360" w:lineRule="auto"/>
        <w:rPr>
          <w:rFonts w:ascii="宋体" w:hAnsi="宋体" w:cs="宋体"/>
          <w:color w:val="000000"/>
          <w:kern w:val="0"/>
          <w:sz w:val="22"/>
          <w:szCs w:val="22"/>
        </w:rPr>
      </w:pPr>
      <w:r>
        <w:rPr>
          <w:rFonts w:hint="eastAsia" w:ascii="宋体" w:hAnsi="宋体" w:cs="宋体"/>
          <w:color w:val="FF0000"/>
          <w:kern w:val="0"/>
          <w:szCs w:val="21"/>
        </w:rPr>
        <w:t xml:space="preserve">20140515   </w:t>
      </w:r>
      <w:r>
        <w:rPr>
          <w:rFonts w:hint="eastAsia" w:ascii="宋体" w:hAnsi="宋体" w:cs="宋体"/>
          <w:color w:val="000000"/>
          <w:kern w:val="0"/>
          <w:sz w:val="22"/>
        </w:rPr>
        <w:t>-4</w:t>
      </w:r>
    </w:p>
    <w:p>
      <w:pPr>
        <w:spacing w:line="360" w:lineRule="auto"/>
        <w:rPr>
          <w:rFonts w:ascii="宋体" w:hAnsi="宋体" w:cs="宋体"/>
          <w:color w:val="FF0000"/>
          <w:kern w:val="0"/>
          <w:szCs w:val="21"/>
        </w:rPr>
      </w:pPr>
      <w:r>
        <w:rPr>
          <w:rFonts w:hint="eastAsia" w:ascii="宋体" w:hAnsi="宋体" w:cs="宋体"/>
          <w:color w:val="FF0000"/>
          <w:kern w:val="0"/>
          <w:szCs w:val="21"/>
        </w:rPr>
        <w:t>时间        角度变化速率</w:t>
      </w:r>
    </w:p>
    <w:p>
      <w:pPr>
        <w:spacing w:line="360" w:lineRule="auto"/>
        <w:rPr>
          <w:rFonts w:ascii="宋体" w:hAnsi="宋体" w:cs="宋体"/>
          <w:color w:val="FF0000"/>
          <w:kern w:val="0"/>
          <w:szCs w:val="21"/>
        </w:rPr>
      </w:pPr>
      <w:r>
        <w:rPr>
          <w:rFonts w:hint="eastAsia" w:ascii="宋体" w:hAnsi="宋体" w:cs="宋体"/>
          <w:color w:val="FF0000"/>
          <w:kern w:val="0"/>
          <w:szCs w:val="21"/>
        </w:rPr>
        <w:t>20140509~20140511    （</w:t>
      </w:r>
      <w:r>
        <w:rPr>
          <w:rFonts w:hint="eastAsia" w:ascii="宋体" w:hAnsi="宋体" w:cs="宋体"/>
          <w:color w:val="000000"/>
          <w:kern w:val="0"/>
          <w:sz w:val="22"/>
        </w:rPr>
        <w:t>-4.002</w:t>
      </w:r>
      <w:r>
        <w:rPr>
          <w:rFonts w:hint="eastAsia" w:ascii="宋体" w:hAnsi="宋体" w:cs="宋体"/>
          <w:kern w:val="0"/>
          <w:szCs w:val="21"/>
        </w:rPr>
        <w:t>-（</w:t>
      </w:r>
      <w:r>
        <w:rPr>
          <w:rFonts w:hint="eastAsia" w:ascii="宋体" w:hAnsi="宋体" w:cs="宋体"/>
          <w:color w:val="000000"/>
          <w:kern w:val="0"/>
          <w:sz w:val="22"/>
        </w:rPr>
        <w:t>-3.971</w:t>
      </w:r>
      <w:r>
        <w:rPr>
          <w:rFonts w:hint="eastAsia" w:ascii="宋体" w:hAnsi="宋体" w:cs="宋体"/>
          <w:kern w:val="0"/>
          <w:szCs w:val="21"/>
        </w:rPr>
        <w:t>））/3</w:t>
      </w:r>
    </w:p>
    <w:p>
      <w:pPr>
        <w:spacing w:line="360" w:lineRule="auto"/>
        <w:rPr>
          <w:rFonts w:ascii="宋体" w:hAnsi="宋体" w:cs="宋体"/>
          <w:color w:val="FF0000"/>
          <w:kern w:val="0"/>
          <w:szCs w:val="21"/>
        </w:rPr>
      </w:pPr>
      <w:r>
        <w:rPr>
          <w:rFonts w:hint="eastAsia" w:ascii="宋体" w:hAnsi="宋体" w:cs="宋体"/>
          <w:color w:val="FF0000"/>
          <w:kern w:val="0"/>
          <w:szCs w:val="21"/>
        </w:rPr>
        <w:t>20140511~20140513    （</w:t>
      </w:r>
      <w:r>
        <w:rPr>
          <w:rFonts w:hint="eastAsia" w:ascii="宋体" w:hAnsi="宋体" w:cs="宋体"/>
          <w:color w:val="000000"/>
          <w:kern w:val="0"/>
          <w:sz w:val="22"/>
        </w:rPr>
        <w:t>-4.005</w:t>
      </w:r>
      <w:r>
        <w:rPr>
          <w:rFonts w:hint="eastAsia" w:ascii="宋体" w:hAnsi="宋体" w:cs="宋体"/>
          <w:kern w:val="0"/>
          <w:szCs w:val="21"/>
        </w:rPr>
        <w:t>-（</w:t>
      </w:r>
      <w:r>
        <w:rPr>
          <w:rFonts w:hint="eastAsia" w:ascii="宋体" w:hAnsi="宋体" w:cs="宋体"/>
          <w:color w:val="000000"/>
          <w:kern w:val="0"/>
          <w:sz w:val="22"/>
        </w:rPr>
        <w:t>-4.002</w:t>
      </w:r>
      <w:r>
        <w:rPr>
          <w:rFonts w:hint="eastAsia" w:ascii="宋体" w:hAnsi="宋体" w:cs="宋体"/>
          <w:kern w:val="0"/>
          <w:szCs w:val="21"/>
        </w:rPr>
        <w:t>））/3</w:t>
      </w:r>
    </w:p>
    <w:p>
      <w:pPr>
        <w:spacing w:line="360" w:lineRule="auto"/>
        <w:rPr>
          <w:rFonts w:ascii="宋体" w:hAnsi="宋体" w:cs="宋体"/>
          <w:color w:val="FF0000"/>
          <w:kern w:val="0"/>
          <w:szCs w:val="21"/>
        </w:rPr>
      </w:pPr>
      <w:r>
        <w:rPr>
          <w:rFonts w:hint="eastAsia" w:ascii="宋体" w:hAnsi="宋体" w:cs="宋体"/>
          <w:color w:val="FF0000"/>
          <w:kern w:val="0"/>
          <w:szCs w:val="21"/>
        </w:rPr>
        <w:t>20140513~20140515    （</w:t>
      </w:r>
      <w:r>
        <w:rPr>
          <w:rFonts w:hint="eastAsia" w:ascii="宋体" w:hAnsi="宋体" w:cs="宋体"/>
          <w:color w:val="000000"/>
          <w:kern w:val="0"/>
          <w:sz w:val="22"/>
        </w:rPr>
        <w:t>-4</w:t>
      </w:r>
      <w:r>
        <w:rPr>
          <w:rFonts w:hint="eastAsia" w:ascii="宋体" w:hAnsi="宋体" w:cs="宋体"/>
          <w:kern w:val="0"/>
          <w:szCs w:val="21"/>
        </w:rPr>
        <w:t>-（</w:t>
      </w:r>
      <w:r>
        <w:rPr>
          <w:rFonts w:hint="eastAsia" w:ascii="宋体" w:hAnsi="宋体" w:cs="宋体"/>
          <w:color w:val="000000"/>
          <w:kern w:val="0"/>
          <w:sz w:val="22"/>
        </w:rPr>
        <w:t>-4.005</w:t>
      </w:r>
      <w:r>
        <w:rPr>
          <w:rFonts w:hint="eastAsia" w:ascii="宋体" w:hAnsi="宋体" w:cs="宋体"/>
          <w:kern w:val="0"/>
          <w:szCs w:val="21"/>
        </w:rPr>
        <w:t>））/3</w:t>
      </w:r>
    </w:p>
    <w:p>
      <w:pPr>
        <w:spacing w:line="360" w:lineRule="auto"/>
        <w:rPr>
          <w:rFonts w:ascii="宋体" w:hAnsi="宋体" w:cs="宋体"/>
          <w:color w:val="FF0000"/>
          <w:kern w:val="0"/>
          <w:szCs w:val="21"/>
        </w:rPr>
      </w:pPr>
    </w:p>
    <w:p>
      <w:pPr>
        <w:spacing w:line="360" w:lineRule="auto"/>
        <w:rPr>
          <w:rFonts w:ascii="宋体" w:hAnsi="宋体" w:cs="宋体"/>
          <w:color w:val="FF0000"/>
          <w:kern w:val="0"/>
          <w:szCs w:val="21"/>
        </w:rPr>
      </w:pPr>
      <w:r>
        <w:rPr>
          <w:rFonts w:hint="eastAsia" w:ascii="宋体" w:hAnsi="宋体" w:cs="宋体"/>
          <w:color w:val="FF0000"/>
          <w:kern w:val="0"/>
          <w:szCs w:val="21"/>
        </w:rPr>
        <w:t>时间        角度变化加速度</w:t>
      </w:r>
    </w:p>
    <w:p>
      <w:pPr>
        <w:spacing w:line="360" w:lineRule="auto"/>
        <w:rPr>
          <w:rFonts w:ascii="宋体" w:hAnsi="宋体" w:cs="宋体"/>
          <w:color w:val="FF0000"/>
          <w:kern w:val="0"/>
          <w:szCs w:val="21"/>
        </w:rPr>
      </w:pPr>
      <w:r>
        <w:rPr>
          <w:rFonts w:hint="eastAsia" w:ascii="宋体" w:hAnsi="宋体" w:cs="宋体"/>
          <w:color w:val="FF0000"/>
          <w:kern w:val="0"/>
          <w:szCs w:val="21"/>
        </w:rPr>
        <w:t>20140513    （(（</w:t>
      </w:r>
      <w:r>
        <w:rPr>
          <w:rFonts w:hint="eastAsia" w:ascii="宋体" w:hAnsi="宋体" w:cs="宋体"/>
          <w:color w:val="000000"/>
          <w:kern w:val="0"/>
          <w:sz w:val="22"/>
        </w:rPr>
        <w:t>-4.005</w:t>
      </w:r>
      <w:r>
        <w:rPr>
          <w:rFonts w:hint="eastAsia" w:ascii="宋体" w:hAnsi="宋体" w:cs="宋体"/>
          <w:kern w:val="0"/>
          <w:szCs w:val="21"/>
        </w:rPr>
        <w:t>-（</w:t>
      </w:r>
      <w:r>
        <w:rPr>
          <w:rFonts w:hint="eastAsia" w:ascii="宋体" w:hAnsi="宋体" w:cs="宋体"/>
          <w:color w:val="000000"/>
          <w:kern w:val="0"/>
          <w:sz w:val="22"/>
        </w:rPr>
        <w:t>-4.002</w:t>
      </w:r>
      <w:r>
        <w:rPr>
          <w:rFonts w:hint="eastAsia" w:ascii="宋体" w:hAnsi="宋体" w:cs="宋体"/>
          <w:kern w:val="0"/>
          <w:szCs w:val="21"/>
        </w:rPr>
        <w:t>））/3)-(</w:t>
      </w:r>
      <w:r>
        <w:rPr>
          <w:rFonts w:hint="eastAsia" w:ascii="宋体" w:hAnsi="宋体" w:cs="宋体"/>
          <w:color w:val="FF0000"/>
          <w:kern w:val="0"/>
          <w:szCs w:val="21"/>
        </w:rPr>
        <w:t xml:space="preserve"> （</w:t>
      </w:r>
      <w:r>
        <w:rPr>
          <w:rFonts w:hint="eastAsia" w:ascii="宋体" w:hAnsi="宋体" w:cs="宋体"/>
          <w:color w:val="000000"/>
          <w:kern w:val="0"/>
          <w:sz w:val="22"/>
        </w:rPr>
        <w:t>-4.002</w:t>
      </w:r>
      <w:r>
        <w:rPr>
          <w:rFonts w:hint="eastAsia" w:ascii="宋体" w:hAnsi="宋体" w:cs="宋体"/>
          <w:kern w:val="0"/>
          <w:szCs w:val="21"/>
        </w:rPr>
        <w:t>-（</w:t>
      </w:r>
      <w:r>
        <w:rPr>
          <w:rFonts w:hint="eastAsia" w:ascii="宋体" w:hAnsi="宋体" w:cs="宋体"/>
          <w:color w:val="000000"/>
          <w:kern w:val="0"/>
          <w:sz w:val="22"/>
        </w:rPr>
        <w:t>-3.971</w:t>
      </w:r>
      <w:r>
        <w:rPr>
          <w:rFonts w:hint="eastAsia" w:ascii="宋体" w:hAnsi="宋体" w:cs="宋体"/>
          <w:kern w:val="0"/>
          <w:szCs w:val="21"/>
        </w:rPr>
        <w:t>））/3）) /3</w:t>
      </w:r>
    </w:p>
    <w:p>
      <w:pPr>
        <w:spacing w:line="360" w:lineRule="auto"/>
        <w:rPr>
          <w:rFonts w:ascii="宋体" w:hAnsi="宋体" w:cs="宋体"/>
          <w:color w:val="FF0000"/>
          <w:kern w:val="0"/>
          <w:szCs w:val="21"/>
        </w:rPr>
      </w:pPr>
    </w:p>
    <w:p>
      <w:pPr>
        <w:spacing w:line="360" w:lineRule="auto"/>
        <w:rPr>
          <w:rFonts w:ascii="宋体" w:hAnsi="宋体" w:cs="宋体"/>
          <w:color w:val="FF0000"/>
          <w:kern w:val="0"/>
          <w:szCs w:val="21"/>
        </w:rPr>
      </w:pPr>
      <w:r>
        <w:rPr>
          <w:rFonts w:hint="eastAsia" w:ascii="宋体" w:hAnsi="宋体" w:cs="宋体"/>
          <w:color w:val="FF0000"/>
          <w:kern w:val="0"/>
          <w:szCs w:val="21"/>
        </w:rPr>
        <w:t>20140515    （(（</w:t>
      </w:r>
      <w:r>
        <w:rPr>
          <w:rFonts w:hint="eastAsia" w:ascii="宋体" w:hAnsi="宋体" w:cs="宋体"/>
          <w:color w:val="000000"/>
          <w:kern w:val="0"/>
          <w:sz w:val="22"/>
        </w:rPr>
        <w:t>-4</w:t>
      </w:r>
      <w:r>
        <w:rPr>
          <w:rFonts w:hint="eastAsia" w:ascii="宋体" w:hAnsi="宋体" w:cs="宋体"/>
          <w:kern w:val="0"/>
          <w:szCs w:val="21"/>
        </w:rPr>
        <w:t>-（</w:t>
      </w:r>
      <w:r>
        <w:rPr>
          <w:rFonts w:hint="eastAsia" w:ascii="宋体" w:hAnsi="宋体" w:cs="宋体"/>
          <w:color w:val="000000"/>
          <w:kern w:val="0"/>
          <w:sz w:val="22"/>
        </w:rPr>
        <w:t>-4.005</w:t>
      </w:r>
      <w:r>
        <w:rPr>
          <w:rFonts w:hint="eastAsia" w:ascii="宋体" w:hAnsi="宋体" w:cs="宋体"/>
          <w:kern w:val="0"/>
          <w:szCs w:val="21"/>
        </w:rPr>
        <w:t>））/3)-(</w:t>
      </w:r>
      <w:r>
        <w:rPr>
          <w:rFonts w:hint="eastAsia" w:ascii="宋体" w:hAnsi="宋体" w:cs="宋体"/>
          <w:color w:val="FF0000"/>
          <w:kern w:val="0"/>
          <w:szCs w:val="21"/>
        </w:rPr>
        <w:t xml:space="preserve"> （</w:t>
      </w:r>
      <w:r>
        <w:rPr>
          <w:rFonts w:hint="eastAsia" w:ascii="宋体" w:hAnsi="宋体" w:cs="宋体"/>
          <w:color w:val="000000"/>
          <w:kern w:val="0"/>
          <w:sz w:val="22"/>
        </w:rPr>
        <w:t>-4.005</w:t>
      </w:r>
      <w:r>
        <w:rPr>
          <w:rFonts w:hint="eastAsia" w:ascii="宋体" w:hAnsi="宋体" w:cs="宋体"/>
          <w:kern w:val="0"/>
          <w:szCs w:val="21"/>
        </w:rPr>
        <w:t>-（</w:t>
      </w:r>
      <w:r>
        <w:rPr>
          <w:rFonts w:hint="eastAsia" w:ascii="宋体" w:hAnsi="宋体" w:cs="宋体"/>
          <w:color w:val="000000"/>
          <w:kern w:val="0"/>
          <w:sz w:val="22"/>
        </w:rPr>
        <w:t>-4.002</w:t>
      </w:r>
      <w:r>
        <w:rPr>
          <w:rFonts w:hint="eastAsia" w:ascii="宋体" w:hAnsi="宋体" w:cs="宋体"/>
          <w:kern w:val="0"/>
          <w:szCs w:val="21"/>
        </w:rPr>
        <w:t>））/3)）/3</w:t>
      </w:r>
    </w:p>
    <w:p>
      <w:pPr>
        <w:spacing w:line="360" w:lineRule="auto"/>
        <w:rPr>
          <w:rFonts w:ascii="宋体" w:hAnsi="宋体" w:cs="宋体"/>
          <w:color w:val="FF0000"/>
          <w:kern w:val="0"/>
          <w:szCs w:val="21"/>
        </w:rPr>
      </w:pPr>
    </w:p>
    <w:p>
      <w:pPr>
        <w:spacing w:line="360" w:lineRule="auto"/>
        <w:rPr>
          <w:rFonts w:ascii="宋体" w:hAnsi="宋体" w:cs="宋体"/>
          <w:color w:val="FF0000"/>
          <w:kern w:val="0"/>
          <w:szCs w:val="21"/>
        </w:rPr>
      </w:pPr>
      <w:r>
        <w:rPr>
          <w:rFonts w:hint="eastAsia" w:ascii="宋体" w:hAnsi="宋体" w:cs="宋体"/>
          <w:color w:val="FF0000"/>
          <w:kern w:val="0"/>
          <w:szCs w:val="21"/>
        </w:rPr>
        <w:t>(把下面的Y轴</w:t>
      </w:r>
      <w:r>
        <w:rPr>
          <w:rFonts w:hint="eastAsia" w:ascii="宋体" w:hAnsi="宋体" w:cs="宋体"/>
          <w:color w:val="17365D" w:themeColor="text2" w:themeShade="BF"/>
          <w:kern w:val="0"/>
          <w:szCs w:val="21"/>
        </w:rPr>
        <w:t>位移</w:t>
      </w:r>
      <w:r>
        <w:rPr>
          <w:rFonts w:hint="eastAsia" w:ascii="宋体" w:hAnsi="宋体" w:cs="宋体"/>
          <w:color w:val="FF0000"/>
          <w:kern w:val="0"/>
          <w:szCs w:val="21"/>
        </w:rPr>
        <w:t>改成</w:t>
      </w:r>
      <w:r>
        <w:rPr>
          <w:rFonts w:hint="eastAsia" w:ascii="宋体" w:hAnsi="宋体" w:cs="宋体"/>
          <w:color w:val="17365D" w:themeColor="text2" w:themeShade="BF"/>
          <w:kern w:val="0"/>
          <w:szCs w:val="21"/>
        </w:rPr>
        <w:t>角度变化加速度）</w:t>
      </w:r>
    </w:p>
    <w:p>
      <w:pPr>
        <w:spacing w:line="360" w:lineRule="auto"/>
        <w:rPr>
          <w:rFonts w:ascii="宋体" w:hAnsi="宋体" w:cs="宋体"/>
          <w:color w:val="FF0000"/>
          <w:kern w:val="0"/>
          <w:szCs w:val="21"/>
        </w:rPr>
      </w:pPr>
    </w:p>
    <w:p>
      <w:pPr>
        <w:spacing w:line="360" w:lineRule="auto"/>
        <w:rPr>
          <w:rFonts w:ascii="宋体" w:hAnsi="宋体" w:cs="宋体"/>
          <w:color w:val="FF0000"/>
          <w:kern w:val="0"/>
          <w:szCs w:val="21"/>
        </w:rPr>
      </w:pPr>
      <w:r>
        <w:rPr>
          <w:rFonts w:ascii="宋体" w:hAnsi="宋体" w:cs="宋体"/>
          <w:color w:val="FF0000"/>
          <w:kern w:val="0"/>
          <w:szCs w:val="21"/>
        </w:rPr>
        <w:drawing>
          <wp:inline distT="0" distB="0" distL="0" distR="0">
            <wp:extent cx="4076700" cy="4145280"/>
            <wp:effectExtent l="0" t="0" r="0" b="7620"/>
            <wp:docPr id="114" name="图片 114" descr="VT[)86NA~5_5[C$%UALSY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VT[)86NA~5_5[C$%UALSYTC"/>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4076700" cy="4145280"/>
                    </a:xfrm>
                    <a:prstGeom prst="rect">
                      <a:avLst/>
                    </a:prstGeom>
                    <a:noFill/>
                    <a:ln>
                      <a:noFill/>
                    </a:ln>
                  </pic:spPr>
                </pic:pic>
              </a:graphicData>
            </a:graphic>
          </wp:inline>
        </w:drawing>
      </w:r>
    </w:p>
    <w:p>
      <w:pPr>
        <w:spacing w:line="360" w:lineRule="auto"/>
        <w:rPr>
          <w:rFonts w:ascii="宋体" w:hAnsi="宋体" w:cs="宋体"/>
          <w:color w:val="FF0000"/>
          <w:kern w:val="0"/>
          <w:szCs w:val="21"/>
        </w:rPr>
      </w:pPr>
    </w:p>
    <w:p>
      <w:pPr>
        <w:spacing w:line="360" w:lineRule="auto"/>
        <w:rPr>
          <w:rFonts w:asciiTheme="minorHAnsi" w:hAnsiTheme="minorHAnsi" w:eastAsiaTheme="minorEastAsia" w:cstheme="minorBidi"/>
          <w:szCs w:val="22"/>
        </w:rPr>
      </w:pPr>
      <w:r>
        <w:rPr>
          <w:rFonts w:hint="eastAsia"/>
        </w:rPr>
        <w:t>平面图问题描述：</w:t>
      </w:r>
    </w:p>
    <w:p>
      <w:pPr>
        <w:spacing w:line="360" w:lineRule="auto"/>
      </w:pPr>
      <w:r>
        <w:t>1.</w:t>
      </w:r>
      <w:r>
        <w:rPr>
          <w:rFonts w:hint="eastAsia"/>
        </w:rPr>
        <w:t>平面图</w:t>
      </w:r>
    </w:p>
    <w:p>
      <w:pPr>
        <w:spacing w:line="360" w:lineRule="auto"/>
      </w:pPr>
    </w:p>
    <w:p>
      <w:pPr>
        <w:spacing w:line="360" w:lineRule="auto"/>
      </w:pPr>
      <w:r>
        <w:rPr>
          <w:rFonts w:hint="eastAsia"/>
        </w:rPr>
        <w:t>边界值：（有待确定）</w:t>
      </w:r>
    </w:p>
    <w:p>
      <w:pPr>
        <w:spacing w:line="360" w:lineRule="auto"/>
        <w:rPr>
          <w:rFonts w:ascii="宋体" w:hAnsi="宋体" w:cs="宋体"/>
          <w:kern w:val="0"/>
        </w:rPr>
      </w:pPr>
      <w:r>
        <w:rPr>
          <w:rFonts w:hint="eastAsia" w:ascii="宋体" w:hAnsi="宋体" w:cs="宋体"/>
          <w:kern w:val="0"/>
        </w:rPr>
        <w:t>角度预警值（从初始值到目前变化量）</w:t>
      </w:r>
    </w:p>
    <w:p>
      <w:pPr>
        <w:spacing w:line="360" w:lineRule="auto"/>
        <w:rPr>
          <w:rFonts w:ascii="宋体" w:hAnsi="宋体" w:cs="宋体"/>
          <w:kern w:val="0"/>
        </w:rPr>
      </w:pPr>
      <w:r>
        <w:rPr>
          <w:rFonts w:hint="eastAsia" w:ascii="宋体" w:hAnsi="宋体" w:cs="宋体"/>
          <w:kern w:val="0"/>
        </w:rPr>
        <w:t xml:space="preserve">    一级预警：2</w:t>
      </w:r>
    </w:p>
    <w:p>
      <w:pPr>
        <w:spacing w:line="360" w:lineRule="auto"/>
        <w:rPr>
          <w:rFonts w:ascii="宋体" w:hAnsi="宋体" w:cs="宋体"/>
          <w:kern w:val="0"/>
        </w:rPr>
      </w:pPr>
      <w:r>
        <w:rPr>
          <w:rFonts w:hint="eastAsia" w:ascii="宋体" w:hAnsi="宋体" w:cs="宋体"/>
          <w:kern w:val="0"/>
        </w:rPr>
        <w:t xml:space="preserve">    二级预警：1.75</w:t>
      </w:r>
    </w:p>
    <w:p>
      <w:pPr>
        <w:spacing w:line="360" w:lineRule="auto"/>
        <w:rPr>
          <w:rFonts w:ascii="宋体" w:hAnsi="宋体" w:cs="宋体"/>
          <w:kern w:val="0"/>
        </w:rPr>
      </w:pPr>
      <w:r>
        <w:rPr>
          <w:rFonts w:hint="eastAsia" w:ascii="宋体" w:hAnsi="宋体" w:cs="宋体"/>
          <w:kern w:val="0"/>
        </w:rPr>
        <w:t xml:space="preserve">    三级预警：1.5</w:t>
      </w:r>
    </w:p>
    <w:p>
      <w:pPr>
        <w:spacing w:line="360" w:lineRule="auto"/>
        <w:rPr>
          <w:rFonts w:ascii="宋体" w:hAnsi="宋体" w:cs="宋体"/>
          <w:kern w:val="0"/>
        </w:rPr>
      </w:pPr>
      <w:r>
        <w:rPr>
          <w:rFonts w:hint="eastAsia" w:ascii="宋体" w:hAnsi="宋体" w:cs="宋体"/>
          <w:kern w:val="0"/>
        </w:rPr>
        <w:t xml:space="preserve">    四级预警：1</w:t>
      </w:r>
    </w:p>
    <w:p>
      <w:pPr>
        <w:spacing w:line="360" w:lineRule="auto"/>
        <w:rPr>
          <w:rFonts w:ascii="宋体" w:hAnsi="宋体" w:cs="宋体"/>
          <w:kern w:val="0"/>
        </w:rPr>
      </w:pPr>
      <w:r>
        <w:rPr>
          <w:rFonts w:hint="eastAsia" w:ascii="宋体" w:hAnsi="宋体" w:cs="宋体"/>
          <w:kern w:val="0"/>
        </w:rPr>
        <w:t>速率预警值（每一个小时变化量）</w:t>
      </w:r>
    </w:p>
    <w:p>
      <w:pPr>
        <w:spacing w:line="360" w:lineRule="auto"/>
        <w:rPr>
          <w:rFonts w:ascii="宋体" w:hAnsi="宋体" w:cs="宋体"/>
          <w:kern w:val="0"/>
        </w:rPr>
      </w:pPr>
      <w:r>
        <w:rPr>
          <w:rFonts w:hint="eastAsia" w:ascii="宋体" w:hAnsi="宋体" w:cs="宋体"/>
          <w:kern w:val="0"/>
        </w:rPr>
        <w:t xml:space="preserve">    一级预警：0.7</w:t>
      </w:r>
    </w:p>
    <w:p>
      <w:pPr>
        <w:spacing w:line="360" w:lineRule="auto"/>
        <w:rPr>
          <w:rFonts w:ascii="宋体" w:hAnsi="宋体" w:cs="宋体"/>
          <w:kern w:val="0"/>
        </w:rPr>
      </w:pPr>
      <w:r>
        <w:rPr>
          <w:rFonts w:hint="eastAsia" w:ascii="宋体" w:hAnsi="宋体" w:cs="宋体"/>
          <w:kern w:val="0"/>
        </w:rPr>
        <w:t xml:space="preserve">    二级预警：0.45</w:t>
      </w:r>
    </w:p>
    <w:p>
      <w:pPr>
        <w:spacing w:line="360" w:lineRule="auto"/>
        <w:rPr>
          <w:rFonts w:ascii="宋体" w:hAnsi="宋体" w:cs="宋体"/>
          <w:kern w:val="0"/>
        </w:rPr>
      </w:pPr>
      <w:r>
        <w:rPr>
          <w:rFonts w:hint="eastAsia" w:ascii="宋体" w:hAnsi="宋体" w:cs="宋体"/>
          <w:kern w:val="0"/>
        </w:rPr>
        <w:t xml:space="preserve">    三级预警：0.3</w:t>
      </w:r>
    </w:p>
    <w:p>
      <w:pPr>
        <w:spacing w:line="360" w:lineRule="auto"/>
        <w:rPr>
          <w:rFonts w:ascii="宋体" w:hAnsi="宋体" w:cs="宋体"/>
          <w:kern w:val="0"/>
        </w:rPr>
      </w:pPr>
      <w:r>
        <w:rPr>
          <w:rFonts w:hint="eastAsia" w:ascii="宋体" w:hAnsi="宋体" w:cs="宋体"/>
          <w:kern w:val="0"/>
        </w:rPr>
        <w:t xml:space="preserve">    四级预警：0.15</w:t>
      </w:r>
    </w:p>
    <w:p>
      <w:pPr>
        <w:rPr>
          <w:rFonts w:ascii="宋体" w:hAnsi="宋体" w:cs="宋体"/>
          <w:kern w:val="0"/>
        </w:rPr>
      </w:pPr>
    </w:p>
    <w:p>
      <w:pPr>
        <w:pStyle w:val="4"/>
        <w:numPr>
          <w:ilvl w:val="2"/>
          <w:numId w:val="0"/>
        </w:numPr>
        <w:tabs>
          <w:tab w:val="left" w:pos="851"/>
        </w:tabs>
        <w:rPr>
          <w:rFonts w:ascii="宋体" w:hAnsi="宋体"/>
        </w:rPr>
      </w:pPr>
      <w:bookmarkStart w:id="69" w:name="_Toc473746022"/>
      <w:r>
        <w:rPr>
          <w:rFonts w:hint="eastAsia" w:ascii="宋体" w:hAnsi="宋体"/>
        </w:rPr>
        <w:t>4.4.</w:t>
      </w:r>
      <w:r>
        <w:rPr>
          <w:rFonts w:ascii="宋体" w:hAnsi="宋体"/>
        </w:rPr>
        <w:t>5</w:t>
      </w:r>
      <w:r>
        <w:rPr>
          <w:rFonts w:hint="eastAsia" w:ascii="宋体" w:hAnsi="宋体"/>
          <w:szCs w:val="24"/>
        </w:rPr>
        <w:t>传感器更换算法</w:t>
      </w:r>
      <w:bookmarkEnd w:id="69"/>
    </w:p>
    <w:p>
      <w:pPr>
        <w:spacing w:before="120" w:line="400" w:lineRule="exact"/>
        <w:ind w:firstLine="420"/>
        <w:rPr>
          <w:color w:val="000000"/>
        </w:rPr>
      </w:pPr>
      <w:r>
        <w:rPr>
          <w:rFonts w:hint="eastAsia"/>
          <w:color w:val="000000"/>
        </w:rPr>
        <w:t>功能描述：对于生产工点损坏的传感器，可以通过系统软件进行更换新旧传感器设备信息，或者基站设备，在更换了相应的传感器时候，新旧传感器数据迭代算法具体如下：</w:t>
      </w:r>
    </w:p>
    <w:p>
      <w:pPr>
        <w:spacing w:before="156"/>
        <w:ind w:firstLine="480"/>
        <w:rPr>
          <w:color w:val="000000"/>
        </w:rPr>
      </w:pPr>
      <w:r>
        <w:rPr>
          <w:rFonts w:hint="eastAsia"/>
          <w:color w:val="000000"/>
        </w:rPr>
        <w:t>数据算法逻辑：</w:t>
      </w:r>
    </w:p>
    <w:p>
      <w:pPr>
        <w:spacing w:before="156"/>
        <w:ind w:firstLine="420"/>
        <w:rPr>
          <w:color w:val="000000"/>
        </w:rPr>
      </w:pPr>
      <w:r>
        <w:rPr>
          <w:rFonts w:hint="eastAsia"/>
          <w:color w:val="000000"/>
        </w:rPr>
        <w:t>当更换某个传感器时，其编号也随之改变，数据则继承上个传感器的数据，新传感器测试期的数据用上一个传感器</w:t>
      </w:r>
    </w:p>
    <w:p>
      <w:pPr>
        <w:spacing w:before="156"/>
        <w:ind w:firstLine="480"/>
        <w:rPr>
          <w:color w:val="000000"/>
        </w:rPr>
      </w:pPr>
      <w:r>
        <w:rPr>
          <w:rFonts w:hint="eastAsia"/>
          <w:color w:val="000000"/>
        </w:rPr>
        <w:t>（问题描述：如果上一个传感器1001时在8月15号坏掉的，</w:t>
      </w:r>
    </w:p>
    <w:p>
      <w:pPr>
        <w:spacing w:before="156"/>
        <w:ind w:firstLine="480"/>
        <w:rPr>
          <w:color w:val="000000"/>
        </w:rPr>
      </w:pPr>
      <w:r>
        <w:rPr>
          <w:rFonts w:hint="eastAsia"/>
          <w:color w:val="000000"/>
        </w:rPr>
        <w:t>8月14号数据为：平均角度值为：1.1，</w:t>
      </w:r>
    </w:p>
    <w:p>
      <w:pPr>
        <w:spacing w:before="156"/>
        <w:ind w:firstLine="480"/>
        <w:rPr>
          <w:color w:val="000000"/>
        </w:rPr>
      </w:pPr>
      <w:r>
        <w:rPr>
          <w:rFonts w:hint="eastAsia"/>
          <w:color w:val="000000"/>
        </w:rPr>
        <w:t>8月15号数据为：平均角度值为：1.1，延用8月14号数据</w:t>
      </w:r>
    </w:p>
    <w:p>
      <w:pPr>
        <w:spacing w:before="156"/>
        <w:ind w:firstLine="480"/>
        <w:rPr>
          <w:color w:val="000000"/>
        </w:rPr>
      </w:pPr>
      <w:r>
        <w:rPr>
          <w:rFonts w:hint="eastAsia"/>
          <w:color w:val="000000"/>
        </w:rPr>
        <w:t>8月16号数据为：平均角度值为：1.1，新传感器安装时间</w:t>
      </w:r>
    </w:p>
    <w:p>
      <w:pPr>
        <w:spacing w:before="156"/>
        <w:ind w:firstLine="480"/>
        <w:rPr>
          <w:color w:val="000000"/>
        </w:rPr>
      </w:pPr>
      <w:r>
        <w:rPr>
          <w:color w:val="000000"/>
        </w:rPr>
        <w:t>……</w:t>
      </w:r>
    </w:p>
    <w:p>
      <w:pPr>
        <w:spacing w:before="156" w:line="360" w:lineRule="auto"/>
        <w:ind w:firstLine="480"/>
        <w:rPr>
          <w:color w:val="000000"/>
        </w:rPr>
      </w:pPr>
      <w:r>
        <w:rPr>
          <w:rFonts w:hint="eastAsia"/>
          <w:color w:val="000000"/>
        </w:rPr>
        <w:t>8月17,18,19,20为：平均角度值为：1.1,这里新传感器间隔4天数据不采用</w:t>
      </w:r>
    </w:p>
    <w:p>
      <w:pPr>
        <w:spacing w:before="156" w:line="360" w:lineRule="auto"/>
        <w:ind w:left="1680" w:hanging="1680" w:hangingChars="800"/>
        <w:rPr>
          <w:color w:val="000000"/>
        </w:rPr>
      </w:pPr>
      <w:r>
        <w:rPr>
          <w:rFonts w:hint="eastAsia"/>
          <w:color w:val="000000"/>
        </w:rPr>
        <w:t>8月21号数据为：新传感器安装初始角度值平均角度值为：2.2，。但是这里需要同时记录8月20号的传感器角度值（1.1）来计算8月21号的最终描点值k1;并且8月21号的曲线上面的值为K1</w:t>
      </w:r>
      <w:r>
        <w:rPr>
          <w:rFonts w:hint="eastAsia"/>
          <w:color w:val="000000"/>
        </w:rPr>
        <w:tab/>
      </w:r>
    </w:p>
    <w:p>
      <w:pPr>
        <w:spacing w:before="156" w:line="360" w:lineRule="auto"/>
        <w:ind w:left="1680" w:hanging="1680" w:hangingChars="800"/>
        <w:rPr>
          <w:color w:val="000000"/>
        </w:rPr>
      </w:pPr>
      <w:r>
        <w:rPr>
          <w:rFonts w:hint="eastAsia"/>
          <w:color w:val="000000"/>
        </w:rPr>
        <w:t>8月22号数据为：新传感器平均角度值为3.3，那么这里的数据进行计算这个曲线的时候，这个初始值用8月21号的数据2.2；计算得到K2 ；</w:t>
      </w:r>
    </w:p>
    <w:p>
      <w:pPr>
        <w:spacing w:before="156" w:line="360" w:lineRule="auto"/>
        <w:ind w:left="1680" w:hanging="1680" w:hangingChars="800"/>
        <w:rPr>
          <w:color w:val="000000"/>
        </w:rPr>
      </w:pPr>
      <w:r>
        <w:rPr>
          <w:rFonts w:hint="eastAsia"/>
          <w:color w:val="000000"/>
        </w:rPr>
        <w:t>之后要用result=K2+K1;之后要用result进行最后描点。</w:t>
      </w:r>
    </w:p>
    <w:p>
      <w:pPr>
        <w:spacing w:before="156" w:line="360" w:lineRule="auto"/>
        <w:ind w:left="1680" w:hanging="1680" w:hangingChars="800"/>
        <w:rPr>
          <w:color w:val="000000"/>
        </w:rPr>
      </w:pPr>
      <w:r>
        <w:rPr>
          <w:rFonts w:hint="eastAsia"/>
          <w:color w:val="000000"/>
        </w:rPr>
        <w:t>8月23号的曲线描点值与8月22号一样计算：</w:t>
      </w:r>
    </w:p>
    <w:p>
      <w:pPr>
        <w:spacing w:before="156" w:line="360" w:lineRule="auto"/>
        <w:ind w:left="1680" w:hanging="1680" w:hangingChars="800"/>
        <w:rPr>
          <w:color w:val="000000"/>
        </w:rPr>
      </w:pPr>
      <w:r>
        <w:rPr>
          <w:rFonts w:hint="eastAsia"/>
          <w:color w:val="000000"/>
        </w:rPr>
        <w:t>新传感器平均角度值为4.4，那么这里的数据进行计算这个曲线的时候，这个初始值用8月21号的数据2.2；计算得到K3 ；</w:t>
      </w:r>
    </w:p>
    <w:p>
      <w:pPr>
        <w:spacing w:before="156" w:line="360" w:lineRule="auto"/>
        <w:ind w:left="1680" w:hanging="1680" w:hangingChars="800"/>
        <w:rPr>
          <w:color w:val="000000"/>
        </w:rPr>
      </w:pPr>
      <w:r>
        <w:rPr>
          <w:rFonts w:hint="eastAsia"/>
          <w:color w:val="000000"/>
        </w:rPr>
        <w:t>之后要用result=K3+K1;之后要用result进行最后描点。</w:t>
      </w:r>
    </w:p>
    <w:p>
      <w:pPr>
        <w:pStyle w:val="3"/>
        <w:keepLines w:val="0"/>
        <w:numPr>
          <w:ilvl w:val="1"/>
          <w:numId w:val="3"/>
        </w:numPr>
        <w:spacing w:after="60" w:line="240" w:lineRule="auto"/>
        <w:ind w:left="360" w:hanging="360"/>
        <w:jc w:val="left"/>
        <w:rPr>
          <w:rFonts w:ascii="宋体" w:hAnsi="宋体"/>
          <w:sz w:val="28"/>
          <w:szCs w:val="28"/>
        </w:rPr>
      </w:pPr>
      <w:bookmarkStart w:id="70" w:name="_Toc473746023"/>
      <w:r>
        <w:rPr>
          <w:rFonts w:hint="eastAsia" w:ascii="宋体" w:hAnsi="宋体"/>
          <w:sz w:val="28"/>
          <w:szCs w:val="28"/>
        </w:rPr>
        <w:t>在线监测与预警</w:t>
      </w:r>
      <w:bookmarkEnd w:id="70"/>
    </w:p>
    <w:p>
      <w:pPr>
        <w:spacing w:line="360" w:lineRule="auto"/>
        <w:ind w:firstLine="360"/>
      </w:pPr>
      <w:r>
        <w:rPr>
          <w:rFonts w:hint="eastAsia"/>
        </w:rPr>
        <w:t>在线监测与预警模块包括：1、在线监测，2、预警预报，3、监测简报，4、监测设备工作状态自检。</w:t>
      </w:r>
    </w:p>
    <w:p>
      <w:pPr>
        <w:pStyle w:val="4"/>
        <w:numPr>
          <w:ilvl w:val="2"/>
          <w:numId w:val="0"/>
        </w:numPr>
        <w:tabs>
          <w:tab w:val="left" w:pos="851"/>
        </w:tabs>
        <w:rPr>
          <w:rFonts w:ascii="宋体" w:hAnsi="宋体"/>
        </w:rPr>
      </w:pPr>
      <w:bookmarkStart w:id="71" w:name="_Toc473746024"/>
      <w:r>
        <w:rPr>
          <w:rFonts w:hint="eastAsia" w:ascii="宋体" w:hAnsi="宋体"/>
        </w:rPr>
        <w:t>4.5.1</w:t>
      </w:r>
      <w:bookmarkStart w:id="72" w:name="_Toc24821"/>
      <w:r>
        <w:rPr>
          <w:rFonts w:hint="eastAsia"/>
        </w:rPr>
        <w:t>在线监测</w:t>
      </w:r>
      <w:bookmarkEnd w:id="71"/>
      <w:bookmarkEnd w:id="72"/>
    </w:p>
    <w:p>
      <w:pPr>
        <w:spacing w:before="120" w:line="360" w:lineRule="auto"/>
        <w:ind w:firstLine="480"/>
      </w:pPr>
      <w:r>
        <w:rPr>
          <w:rFonts w:hint="eastAsia"/>
        </w:rPr>
        <w:t>功能描述：可以根据自己内容展示相应的曲线，根据条件生成相应的曲线。同时曲线为了有筛选功能，支持如下选择</w:t>
      </w:r>
      <w:r>
        <w:drawing>
          <wp:inline distT="0" distB="0" distL="0" distR="0">
            <wp:extent cx="1539240" cy="1470660"/>
            <wp:effectExtent l="0" t="0" r="381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1539240" cy="1470660"/>
                    </a:xfrm>
                    <a:prstGeom prst="rect">
                      <a:avLst/>
                    </a:prstGeom>
                    <a:noFill/>
                    <a:ln>
                      <a:noFill/>
                    </a:ln>
                  </pic:spPr>
                </pic:pic>
              </a:graphicData>
            </a:graphic>
          </wp:inline>
        </w:drawing>
      </w:r>
    </w:p>
    <w:p>
      <w:pPr>
        <w:spacing w:before="120" w:line="360" w:lineRule="auto"/>
        <w:ind w:firstLine="480"/>
      </w:pPr>
      <w:r>
        <w:rPr>
          <w:rFonts w:hint="eastAsia"/>
        </w:rPr>
        <w:t>对于孔曲线，与传感器单个曲线有不同的展示功能。且根据条件查询曲线的数据都是相当于初始日数据数据展示。</w:t>
      </w:r>
    </w:p>
    <w:p>
      <w:pPr>
        <w:spacing w:before="120" w:line="360" w:lineRule="auto"/>
        <w:ind w:firstLine="480"/>
      </w:pPr>
      <w:r>
        <w:rPr>
          <w:rFonts w:hint="eastAsia"/>
        </w:rPr>
        <w:t>每一个曲线都可查询导出对应的曲线生成数据。业主看得见的数据与中铁看的曲线数据不一样，需对曲线数据进行权限控制</w:t>
      </w:r>
    </w:p>
    <w:p>
      <w:pPr>
        <w:pStyle w:val="5"/>
        <w:numPr>
          <w:ilvl w:val="0"/>
          <w:numId w:val="0"/>
        </w:numPr>
        <w:rPr>
          <w:i w:val="0"/>
        </w:rPr>
      </w:pPr>
      <w:r>
        <w:rPr>
          <w:rFonts w:hint="eastAsia"/>
          <w:i w:val="0"/>
        </w:rPr>
        <w:t>4.5.1.1</w:t>
      </w:r>
      <w:bookmarkStart w:id="73" w:name="_Toc7635"/>
      <w:r>
        <w:rPr>
          <w:rFonts w:hint="eastAsia"/>
          <w:i w:val="0"/>
        </w:rPr>
        <w:t>在线监测界面展示</w:t>
      </w:r>
      <w:bookmarkEnd w:id="73"/>
    </w:p>
    <w:p>
      <w:pPr>
        <w:pStyle w:val="13"/>
        <w:spacing w:before="156"/>
        <w:ind w:firstLine="480"/>
        <w:rPr>
          <w:rFonts w:hAnsi="宋体" w:cs="宋体"/>
          <w:b w:val="0"/>
          <w:szCs w:val="24"/>
        </w:rPr>
      </w:pPr>
      <w:r>
        <w:rPr>
          <w:rFonts w:hint="eastAsia" w:hAnsi="宋体" w:cs="宋体"/>
          <w:b w:val="0"/>
          <w:szCs w:val="24"/>
        </w:rPr>
        <w:t>以百度地图或其它在线地图为基础展示线路、边坡、监测点的位置，常规展示分三个层级。</w:t>
      </w:r>
      <w:r>
        <w:rPr>
          <w:rFonts w:hint="eastAsia" w:hAnsi="宋体" w:cs="宋体"/>
          <w:bCs/>
          <w:szCs w:val="24"/>
        </w:rPr>
        <w:t>与项目信息模块展示方法基本一致。</w:t>
      </w:r>
    </w:p>
    <w:p>
      <w:pPr>
        <w:pStyle w:val="13"/>
        <w:spacing w:before="156"/>
        <w:ind w:firstLine="480"/>
        <w:rPr>
          <w:rFonts w:hAnsi="宋体" w:cs="宋体"/>
          <w:b w:val="0"/>
          <w:szCs w:val="24"/>
        </w:rPr>
      </w:pPr>
      <w:r>
        <w:rPr>
          <w:rFonts w:hint="eastAsia" w:hAnsi="宋体" w:cs="宋体"/>
          <w:b w:val="0"/>
          <w:szCs w:val="24"/>
        </w:rPr>
        <w:t>1、第一层级：</w:t>
      </w:r>
      <w:r>
        <w:rPr>
          <w:rFonts w:hint="eastAsia"/>
          <w:b w:val="0"/>
          <w:bCs/>
        </w:rPr>
        <w:t>道路平面实时地</w:t>
      </w:r>
      <w:r>
        <w:rPr>
          <w:rFonts w:hint="eastAsia" w:hAnsi="宋体" w:cs="宋体"/>
          <w:b w:val="0"/>
          <w:szCs w:val="24"/>
        </w:rPr>
        <w:t>图</w:t>
      </w:r>
    </w:p>
    <w:p>
      <w:pPr>
        <w:pStyle w:val="13"/>
        <w:spacing w:before="156"/>
        <w:ind w:firstLine="0" w:firstLineChars="0"/>
        <w:jc w:val="center"/>
      </w:pPr>
      <w:r>
        <w:drawing>
          <wp:inline distT="0" distB="0" distL="0" distR="0">
            <wp:extent cx="2583180" cy="1798320"/>
            <wp:effectExtent l="0" t="0" r="762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583180" cy="1798320"/>
                    </a:xfrm>
                    <a:prstGeom prst="rect">
                      <a:avLst/>
                    </a:prstGeom>
                    <a:noFill/>
                    <a:ln>
                      <a:noFill/>
                    </a:ln>
                  </pic:spPr>
                </pic:pic>
              </a:graphicData>
            </a:graphic>
          </wp:inline>
        </w:drawing>
      </w:r>
    </w:p>
    <w:p>
      <w:pPr>
        <w:pStyle w:val="13"/>
        <w:spacing w:before="156"/>
        <w:ind w:firstLine="0" w:firstLineChars="0"/>
        <w:jc w:val="center"/>
        <w:rPr>
          <w:b w:val="0"/>
          <w:bCs/>
          <w:sz w:val="21"/>
        </w:rPr>
      </w:pPr>
      <w:r>
        <w:rPr>
          <w:rFonts w:hint="eastAsia"/>
          <w:b w:val="0"/>
          <w:bCs/>
          <w:sz w:val="21"/>
        </w:rPr>
        <w:t>道路平面实时地图</w:t>
      </w:r>
    </w:p>
    <w:p>
      <w:pPr>
        <w:spacing w:before="120" w:line="360" w:lineRule="auto"/>
        <w:ind w:firstLine="480"/>
        <w:rPr>
          <w:rFonts w:hAnsi="宋体"/>
          <w:bCs/>
          <w:sz w:val="24"/>
        </w:rPr>
      </w:pPr>
      <w:r>
        <w:rPr>
          <w:rFonts w:hint="eastAsia" w:hAnsi="宋体"/>
          <w:bCs/>
        </w:rPr>
        <w:t>（说明：边坡稳定性等级分四等，分别是</w:t>
      </w:r>
      <w:r>
        <w:rPr>
          <w:rFonts w:hint="eastAsia" w:ascii="宋体" w:hAnsi="宋体"/>
          <w:bCs/>
        </w:rPr>
        <w:t>稳定、基本稳定、欠稳定、不稳定</w:t>
      </w:r>
      <w:r>
        <w:rPr>
          <w:rFonts w:hint="eastAsia" w:hAnsi="宋体"/>
          <w:bCs/>
        </w:rPr>
        <w:t>，在平面图中分别以</w:t>
      </w:r>
      <w:r>
        <w:rPr>
          <w:rFonts w:hint="eastAsia" w:ascii="宋体" w:hAnsi="宋体"/>
          <w:bCs/>
        </w:rPr>
        <w:t>红、橙、黄、蓝</w:t>
      </w:r>
      <w:r>
        <w:rPr>
          <w:rFonts w:hint="eastAsia" w:hAnsi="宋体"/>
          <w:bCs/>
        </w:rPr>
        <w:t>四种颜色圆点表示，</w:t>
      </w:r>
      <w:r>
        <w:rPr>
          <w:rFonts w:hint="eastAsia" w:ascii="宋体" w:hAnsi="宋体"/>
        </w:rPr>
        <w:t>在道路信息界面的地图中展示出来，稳定等级发生变化后，颜色会发生变化。</w:t>
      </w:r>
      <w:r>
        <w:rPr>
          <w:rFonts w:hint="eastAsia" w:hAnsi="宋体"/>
          <w:bCs/>
        </w:rPr>
        <w:t>）</w:t>
      </w:r>
    </w:p>
    <w:p>
      <w:pPr>
        <w:pStyle w:val="13"/>
        <w:spacing w:before="156"/>
        <w:ind w:left="420" w:leftChars="200" w:firstLine="0" w:firstLineChars="0"/>
        <w:rPr>
          <w:b w:val="0"/>
          <w:bCs/>
        </w:rPr>
      </w:pPr>
      <w:r>
        <w:rPr>
          <w:rFonts w:hint="eastAsia" w:hAnsi="宋体" w:cs="宋体"/>
          <w:b w:val="0"/>
          <w:szCs w:val="24"/>
        </w:rPr>
        <w:t>2、第二层级：</w:t>
      </w:r>
      <w:r>
        <w:rPr>
          <w:rFonts w:hint="eastAsia"/>
          <w:b w:val="0"/>
          <w:bCs/>
        </w:rPr>
        <w:t>边坡平面实时地图</w:t>
      </w:r>
    </w:p>
    <w:p>
      <w:pPr>
        <w:pStyle w:val="13"/>
        <w:spacing w:before="156"/>
        <w:ind w:left="420" w:leftChars="200" w:firstLine="0" w:firstLineChars="0"/>
        <w:rPr>
          <w:b w:val="0"/>
          <w:bCs/>
        </w:rPr>
      </w:pPr>
      <w:r>
        <w:rPr>
          <w:rFonts w:hint="eastAsia"/>
          <w:b w:val="0"/>
          <w:bCs/>
        </w:rPr>
        <w:t>在边坡平面图中，点击某一监测孔或地表监测点，进入相应监测曲线界面。</w:t>
      </w:r>
    </w:p>
    <w:p>
      <w:pPr>
        <w:spacing w:before="120"/>
        <w:jc w:val="center"/>
      </w:pPr>
      <w:r>
        <w:drawing>
          <wp:inline distT="0" distB="0" distL="0" distR="0">
            <wp:extent cx="3756660" cy="179832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3756660" cy="1798320"/>
                    </a:xfrm>
                    <a:prstGeom prst="rect">
                      <a:avLst/>
                    </a:prstGeom>
                    <a:noFill/>
                    <a:ln>
                      <a:noFill/>
                    </a:ln>
                  </pic:spPr>
                </pic:pic>
              </a:graphicData>
            </a:graphic>
          </wp:inline>
        </w:drawing>
      </w:r>
    </w:p>
    <w:p>
      <w:pPr>
        <w:pStyle w:val="13"/>
        <w:spacing w:before="156"/>
        <w:ind w:firstLine="0" w:firstLineChars="0"/>
        <w:jc w:val="center"/>
        <w:rPr>
          <w:b w:val="0"/>
          <w:bCs/>
          <w:sz w:val="21"/>
        </w:rPr>
      </w:pPr>
      <w:r>
        <w:rPr>
          <w:rFonts w:hint="eastAsia"/>
          <w:b w:val="0"/>
          <w:bCs/>
          <w:sz w:val="21"/>
        </w:rPr>
        <w:t>边坡平面实时地图</w:t>
      </w:r>
    </w:p>
    <w:p>
      <w:pPr>
        <w:pStyle w:val="13"/>
        <w:spacing w:before="156"/>
        <w:ind w:left="420" w:leftChars="200" w:firstLine="0" w:firstLineChars="0"/>
        <w:rPr>
          <w:b w:val="0"/>
          <w:bCs/>
        </w:rPr>
      </w:pPr>
      <w:r>
        <w:rPr>
          <w:rFonts w:hint="eastAsia" w:hAnsi="宋体" w:cs="宋体"/>
          <w:b w:val="0"/>
          <w:szCs w:val="24"/>
        </w:rPr>
        <w:t>3、第三层级：监测</w:t>
      </w:r>
      <w:r>
        <w:rPr>
          <w:rFonts w:hint="eastAsia"/>
          <w:b w:val="0"/>
          <w:bCs/>
        </w:rPr>
        <w:t>平面图、立面图、断面图</w:t>
      </w:r>
    </w:p>
    <w:p>
      <w:pPr>
        <w:autoSpaceDE w:val="0"/>
        <w:autoSpaceDN w:val="0"/>
        <w:spacing w:before="120" w:line="360" w:lineRule="auto"/>
        <w:ind w:firstLine="480"/>
        <w:rPr>
          <w:bCs/>
        </w:rPr>
      </w:pPr>
      <w:r>
        <w:rPr>
          <w:rFonts w:hint="eastAsia" w:ascii="宋体" w:hAnsi="宋体"/>
        </w:rPr>
        <w:t>通过界面中某个位置处的按钮（需讨论确定），</w:t>
      </w:r>
      <w:r>
        <w:rPr>
          <w:rFonts w:hint="eastAsia" w:ascii="宋体" w:hAnsi="宋体"/>
          <w:color w:val="332B09"/>
          <w:lang w:val="zh-CN"/>
        </w:rPr>
        <w:t>可弹出</w:t>
      </w:r>
      <w:r>
        <w:rPr>
          <w:rFonts w:hint="eastAsia" w:ascii="宋体" w:hAnsi="宋体"/>
          <w:color w:val="252217"/>
          <w:lang w:val="zh-CN"/>
        </w:rPr>
        <w:t>监测平面布置图、断面图、立面图、现场照片</w:t>
      </w:r>
      <w:r>
        <w:rPr>
          <w:rFonts w:hint="eastAsia" w:ascii="宋体" w:hAnsi="宋体"/>
          <w:color w:val="332B09"/>
          <w:lang w:val="zh-CN"/>
        </w:rPr>
        <w:t>四种类型图片，每类图不止一张，可左右选择。</w:t>
      </w:r>
    </w:p>
    <w:p>
      <w:pPr>
        <w:spacing w:before="120"/>
        <w:jc w:val="center"/>
        <w:rPr>
          <w:rFonts w:ascii="宋体" w:hAnsi="宋体"/>
        </w:rPr>
      </w:pPr>
      <w:r>
        <w:rPr>
          <w:rFonts w:ascii="宋体" w:hAnsi="宋体"/>
        </w:rPr>
        <w:drawing>
          <wp:inline distT="0" distB="0" distL="0" distR="0">
            <wp:extent cx="2476500" cy="1805940"/>
            <wp:effectExtent l="0" t="0" r="0" b="3810"/>
            <wp:docPr id="137" name="图片 137" descr="K1995边坡自动化无线监测平面布置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K1995边坡自动化无线监测平面布置图"/>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2476500" cy="1805940"/>
                    </a:xfrm>
                    <a:prstGeom prst="rect">
                      <a:avLst/>
                    </a:prstGeom>
                    <a:noFill/>
                    <a:ln>
                      <a:noFill/>
                    </a:ln>
                  </pic:spPr>
                </pic:pic>
              </a:graphicData>
            </a:graphic>
          </wp:inline>
        </w:drawing>
      </w:r>
      <w:r>
        <w:rPr>
          <w:rFonts w:ascii="宋体" w:hAnsi="Courier New" w:cs="Courier New"/>
          <w:b/>
          <w:szCs w:val="21"/>
        </w:rPr>
        <w:drawing>
          <wp:inline distT="0" distB="0" distL="0" distR="0">
            <wp:extent cx="2484120" cy="1805940"/>
            <wp:effectExtent l="0" t="0" r="0" b="3810"/>
            <wp:docPr id="136" name="图片 136" descr="立面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立面图-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484120" cy="1805940"/>
                    </a:xfrm>
                    <a:prstGeom prst="rect">
                      <a:avLst/>
                    </a:prstGeom>
                    <a:noFill/>
                    <a:ln>
                      <a:noFill/>
                    </a:ln>
                  </pic:spPr>
                </pic:pic>
              </a:graphicData>
            </a:graphic>
          </wp:inline>
        </w:drawing>
      </w:r>
    </w:p>
    <w:p>
      <w:pPr>
        <w:spacing w:before="120"/>
        <w:jc w:val="center"/>
        <w:rPr>
          <w:bCs/>
          <w:szCs w:val="21"/>
        </w:rPr>
      </w:pPr>
      <w:r>
        <w:rPr>
          <w:rFonts w:hint="eastAsia"/>
          <w:bCs/>
          <w:szCs w:val="21"/>
        </w:rPr>
        <w:t>监测平面图监测立面图</w:t>
      </w:r>
    </w:p>
    <w:p>
      <w:pPr>
        <w:spacing w:before="120"/>
        <w:jc w:val="center"/>
        <w:rPr>
          <w:bCs/>
          <w:szCs w:val="21"/>
        </w:rPr>
      </w:pPr>
      <w:r>
        <w:drawing>
          <wp:inline distT="0" distB="0" distL="0" distR="0">
            <wp:extent cx="4472940" cy="2156460"/>
            <wp:effectExtent l="0" t="0" r="381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4472940" cy="2156460"/>
                    </a:xfrm>
                    <a:prstGeom prst="rect">
                      <a:avLst/>
                    </a:prstGeom>
                    <a:noFill/>
                    <a:ln>
                      <a:noFill/>
                    </a:ln>
                  </pic:spPr>
                </pic:pic>
              </a:graphicData>
            </a:graphic>
          </wp:inline>
        </w:drawing>
      </w:r>
    </w:p>
    <w:p>
      <w:pPr>
        <w:pStyle w:val="13"/>
        <w:spacing w:before="156"/>
        <w:ind w:firstLine="0" w:firstLineChars="0"/>
        <w:jc w:val="center"/>
        <w:rPr>
          <w:b w:val="0"/>
          <w:bCs/>
          <w:sz w:val="21"/>
        </w:rPr>
      </w:pPr>
      <w:r>
        <w:rPr>
          <w:rFonts w:hint="eastAsia"/>
          <w:b w:val="0"/>
          <w:bCs/>
          <w:sz w:val="21"/>
        </w:rPr>
        <w:t>监测断面图</w:t>
      </w:r>
    </w:p>
    <w:p>
      <w:pPr>
        <w:spacing w:before="120" w:line="360" w:lineRule="auto"/>
        <w:ind w:firstLine="480"/>
        <w:rPr>
          <w:bCs/>
          <w:szCs w:val="21"/>
        </w:rPr>
      </w:pPr>
      <w:r>
        <w:rPr>
          <w:rFonts w:hint="eastAsia" w:ascii="宋体" w:hAnsi="宋体"/>
        </w:rPr>
        <w:t>监测断面列表：点击监测断面列表（或者其它非列表形式），列出该边坡的所有监测断面（</w:t>
      </w:r>
      <w:r>
        <w:rPr>
          <w:rFonts w:hint="eastAsia" w:ascii="宋体" w:hAnsi="宋体"/>
          <w:color w:val="FF0000"/>
        </w:rPr>
        <w:t>这里商量做一个界面的UI设计</w:t>
      </w:r>
      <w:r>
        <w:rPr>
          <w:rFonts w:hint="eastAsia" w:ascii="宋体" w:hAnsi="宋体"/>
        </w:rPr>
        <w:t>），点击某监测断面，出现该监测断面示意图，以及监测断面内的所有监测仪器编号及类型，点击监测仪器编号，可进入监测曲线界面。</w:t>
      </w:r>
    </w:p>
    <w:p>
      <w:pPr>
        <w:spacing w:before="120" w:line="360" w:lineRule="auto"/>
        <w:ind w:firstLine="480"/>
        <w:jc w:val="left"/>
        <w:rPr>
          <w:sz w:val="24"/>
        </w:rPr>
      </w:pPr>
      <w:r>
        <w:rPr>
          <w:rFonts w:hint="eastAsia"/>
        </w:rPr>
        <w:t>通过点击监测断面图上的监测孔孔号标志，可以展示深部位移传感器的布置深度（如下图）或者</w:t>
      </w:r>
      <w:r>
        <w:rPr>
          <w:rFonts w:hint="eastAsia"/>
          <w:color w:val="FF0000"/>
        </w:rPr>
        <w:t>想要的孔具体详细信息</w:t>
      </w:r>
      <w:r>
        <w:rPr>
          <w:rFonts w:hint="eastAsia"/>
        </w:rPr>
        <w:t>（</w:t>
      </w:r>
      <w:r>
        <w:rPr>
          <w:rFonts w:hint="eastAsia"/>
          <w:color w:val="FF0000"/>
        </w:rPr>
        <w:t>注意界面</w:t>
      </w:r>
      <w:r>
        <w:rPr>
          <w:color w:val="FF0000"/>
        </w:rPr>
        <w:t>UI</w:t>
      </w:r>
      <w:r>
        <w:rPr>
          <w:rFonts w:hint="eastAsia"/>
          <w:color w:val="FF0000"/>
        </w:rPr>
        <w:t>设计</w:t>
      </w:r>
      <w:r>
        <w:rPr>
          <w:rFonts w:hint="eastAsia"/>
        </w:rPr>
        <w:t>），并跳转到监测曲线展示界面。</w:t>
      </w:r>
      <w:r>
        <w:rPr>
          <w:rFonts w:hint="eastAsia"/>
          <w:color w:val="FF0000"/>
        </w:rPr>
        <w:t>（这里的话防止以后量的问题，以及优化问题，具体实现通过相应的界面菜单查询去操作）</w:t>
      </w:r>
    </w:p>
    <w:p>
      <w:pPr>
        <w:spacing w:before="120" w:line="360" w:lineRule="auto"/>
        <w:jc w:val="center"/>
      </w:pPr>
      <w:r>
        <w:drawing>
          <wp:inline distT="0" distB="0" distL="0" distR="0">
            <wp:extent cx="1950720" cy="1440180"/>
            <wp:effectExtent l="0" t="0" r="0" b="762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1950720" cy="1440180"/>
                    </a:xfrm>
                    <a:prstGeom prst="rect">
                      <a:avLst/>
                    </a:prstGeom>
                    <a:noFill/>
                    <a:ln>
                      <a:noFill/>
                    </a:ln>
                  </pic:spPr>
                </pic:pic>
              </a:graphicData>
            </a:graphic>
          </wp:inline>
        </w:drawing>
      </w:r>
    </w:p>
    <w:p>
      <w:pPr>
        <w:spacing w:before="120" w:line="360" w:lineRule="auto"/>
        <w:ind w:firstLine="480"/>
      </w:pPr>
      <w:r>
        <w:rPr>
          <w:rFonts w:hint="eastAsia" w:ascii="宋体" w:hAnsi="宋体"/>
        </w:rPr>
        <w:t>监测点列表：监测点列表功能区为下拉菜单形式，深部位移监测用深部位移监测孔号表示，点击时显示整个深部位移监测曲线界面；地表变形监测用地表变形监测传感器表示，点击时出现该点位的监测曲线界面。</w:t>
      </w:r>
    </w:p>
    <w:p>
      <w:pPr>
        <w:pStyle w:val="5"/>
        <w:numPr>
          <w:ilvl w:val="0"/>
          <w:numId w:val="0"/>
        </w:numPr>
        <w:rPr>
          <w:i w:val="0"/>
        </w:rPr>
      </w:pPr>
      <w:r>
        <w:rPr>
          <w:rFonts w:hint="eastAsia"/>
          <w:i w:val="0"/>
        </w:rPr>
        <w:t>4.5.1.</w:t>
      </w:r>
      <w:r>
        <w:rPr>
          <w:i w:val="0"/>
        </w:rPr>
        <w:t>2</w:t>
      </w:r>
      <w:bookmarkStart w:id="74" w:name="_Toc23924"/>
      <w:r>
        <w:rPr>
          <w:rFonts w:hint="eastAsia"/>
          <w:i w:val="0"/>
        </w:rPr>
        <w:t>深部位移监测曲线</w:t>
      </w:r>
      <w:bookmarkEnd w:id="74"/>
    </w:p>
    <w:p>
      <w:pPr>
        <w:spacing w:before="120"/>
        <w:ind w:firstLine="480"/>
        <w:rPr>
          <w:rFonts w:ascii="宋体" w:hAnsi="宋体"/>
        </w:rPr>
      </w:pPr>
      <w:r>
        <w:rPr>
          <w:rFonts w:hint="eastAsia" w:ascii="宋体" w:hAnsi="宋体"/>
        </w:rPr>
        <w:t>需要展示的曲线包括两大类：（1）以深孔为对象的位移曲线，（2）以单个传感器为对象的监测曲线。</w:t>
      </w:r>
    </w:p>
    <w:p>
      <w:pPr>
        <w:pStyle w:val="43"/>
        <w:spacing w:line="360" w:lineRule="auto"/>
        <w:ind w:firstLine="482"/>
        <w:rPr>
          <w:rFonts w:ascii="宋体" w:hAnsi="宋体" w:cs="宋体"/>
          <w:b/>
          <w:bCs/>
          <w:sz w:val="24"/>
        </w:rPr>
      </w:pPr>
      <w:r>
        <w:rPr>
          <w:rFonts w:hint="eastAsia" w:ascii="宋体" w:hAnsi="宋体" w:cs="宋体"/>
          <w:b/>
          <w:bCs/>
          <w:sz w:val="24"/>
        </w:rPr>
        <w:t>1、以深孔为对象的位移曲线</w:t>
      </w:r>
    </w:p>
    <w:p>
      <w:pPr>
        <w:spacing w:before="120"/>
        <w:ind w:firstLine="480"/>
        <w:rPr>
          <w:rFonts w:ascii="宋体" w:hAnsi="宋体"/>
          <w:sz w:val="24"/>
        </w:rPr>
      </w:pPr>
      <w:r>
        <w:rPr>
          <w:rFonts w:hint="eastAsia" w:ascii="宋体" w:hAnsi="宋体"/>
        </w:rPr>
        <w:t>以深孔为对象的位移曲线细分为：</w:t>
      </w:r>
    </w:p>
    <w:p>
      <w:pPr>
        <w:spacing w:before="120"/>
        <w:ind w:left="420" w:leftChars="200"/>
        <w:rPr>
          <w:rFonts w:ascii="宋体" w:hAnsi="宋体"/>
          <w:color w:val="FF0000"/>
        </w:rPr>
      </w:pPr>
      <w:r>
        <w:rPr>
          <w:rFonts w:hint="eastAsia" w:ascii="宋体" w:hAnsi="宋体"/>
        </w:rPr>
        <w:t>1）深部相对位移监测曲线（X、Y方向，以及合位移</w:t>
      </w:r>
      <w:r>
        <w:rPr>
          <w:rFonts w:hint="eastAsia" w:ascii="宋体" w:hAnsi="宋体"/>
          <w:color w:val="FF0000"/>
        </w:rPr>
        <w:t>根号（x*x+y*y）</w:t>
      </w:r>
      <w:r>
        <w:rPr>
          <w:rFonts w:hint="eastAsia" w:ascii="宋体" w:hAnsi="宋体"/>
        </w:rPr>
        <w:t>）</w:t>
      </w:r>
      <w:r>
        <w:rPr>
          <w:rFonts w:hint="eastAsia" w:ascii="宋体" w:hAnsi="宋体"/>
          <w:color w:val="FF0000"/>
        </w:rPr>
        <w:t>注意：此处三种曲线</w:t>
      </w:r>
    </w:p>
    <w:p>
      <w:pPr>
        <w:spacing w:before="120"/>
        <w:ind w:left="420" w:leftChars="200"/>
        <w:rPr>
          <w:rFonts w:ascii="宋体" w:hAnsi="宋体"/>
        </w:rPr>
      </w:pPr>
      <w:r>
        <w:rPr>
          <w:rFonts w:hint="eastAsia" w:ascii="宋体" w:hAnsi="宋体"/>
        </w:rPr>
        <w:t>名字修改：</w:t>
      </w:r>
    </w:p>
    <w:p>
      <w:pPr>
        <w:spacing w:before="120"/>
        <w:ind w:left="420" w:leftChars="200"/>
        <w:rPr>
          <w:rFonts w:ascii="宋体" w:hAnsi="宋体"/>
        </w:rPr>
      </w:pPr>
      <w:r>
        <w:rPr>
          <w:rFonts w:hint="eastAsia" w:ascii="宋体" w:hAnsi="宋体"/>
        </w:rPr>
        <w:t>2）深部累计位移监测曲线（X、Y方向，以及合位移</w:t>
      </w:r>
      <w:r>
        <w:rPr>
          <w:rFonts w:hint="eastAsia" w:ascii="宋体" w:hAnsi="宋体"/>
          <w:color w:val="FF0000"/>
        </w:rPr>
        <w:t>根号（x*x+y*y）</w:t>
      </w:r>
      <w:r>
        <w:rPr>
          <w:rFonts w:hint="eastAsia" w:ascii="宋体" w:hAnsi="宋体"/>
        </w:rPr>
        <w:t>）</w:t>
      </w:r>
      <w:r>
        <w:rPr>
          <w:rFonts w:hint="eastAsia" w:ascii="宋体" w:hAnsi="宋体"/>
          <w:color w:val="FF0000"/>
        </w:rPr>
        <w:t>注意：此处三种曲线</w:t>
      </w:r>
    </w:p>
    <w:p>
      <w:pPr>
        <w:spacing w:before="120"/>
        <w:ind w:left="420" w:leftChars="200"/>
        <w:rPr>
          <w:rFonts w:ascii="宋体" w:hAnsi="宋体"/>
        </w:rPr>
      </w:pPr>
    </w:p>
    <w:p>
      <w:pPr>
        <w:spacing w:before="120" w:line="360" w:lineRule="auto"/>
        <w:ind w:firstLine="480"/>
        <w:rPr>
          <w:rFonts w:ascii="宋体" w:hAnsi="宋体"/>
        </w:rPr>
      </w:pPr>
      <w:r>
        <w:rPr>
          <w:rFonts w:hint="eastAsia" w:ascii="宋体" w:hAnsi="宋体"/>
        </w:rPr>
        <w:t>纵坐标表示孔深，单位为m,最小刻度为0.5m或0.5m倍数,横坐标表示位移，单位为mm，最小刻度为1mm或1mm倍数。需要实现纵坐标展示深度比孔深多1-2m，横坐标默认将曲线全部展示出来，</w:t>
      </w:r>
      <w:r>
        <w:rPr>
          <w:rFonts w:hint="eastAsia" w:ascii="宋体" w:hAnsi="宋体"/>
          <w:color w:val="FF0000"/>
        </w:rPr>
        <w:t>并且横、纵坐标的最大值、最小值可人工调整。</w:t>
      </w:r>
      <w:r>
        <w:rPr>
          <w:rFonts w:hint="eastAsia" w:ascii="宋体" w:hAnsi="宋体"/>
        </w:rPr>
        <w:t>支持用鼠标进行放大，缩小。X轴，Y轴，可以拖动。</w:t>
      </w:r>
    </w:p>
    <w:p>
      <w:pPr>
        <w:spacing w:before="120"/>
        <w:jc w:val="center"/>
      </w:pPr>
      <w:r>
        <w:drawing>
          <wp:inline distT="0" distB="0" distL="0" distR="0">
            <wp:extent cx="1463040" cy="2522220"/>
            <wp:effectExtent l="0" t="0" r="381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66" cstate="print">
                      <a:extLst>
                        <a:ext uri="{28A0092B-C50C-407E-A947-70E740481C1C}">
                          <a14:useLocalDpi xmlns:a14="http://schemas.microsoft.com/office/drawing/2010/main" val="0"/>
                        </a:ext>
                      </a:extLst>
                    </a:blip>
                    <a:srcRect l="9398" t="2487" r="12531" b="21498"/>
                    <a:stretch>
                      <a:fillRect/>
                    </a:stretch>
                  </pic:blipFill>
                  <pic:spPr>
                    <a:xfrm>
                      <a:off x="0" y="0"/>
                      <a:ext cx="1463040" cy="2522220"/>
                    </a:xfrm>
                    <a:prstGeom prst="rect">
                      <a:avLst/>
                    </a:prstGeom>
                    <a:noFill/>
                    <a:ln>
                      <a:noFill/>
                    </a:ln>
                  </pic:spPr>
                </pic:pic>
              </a:graphicData>
            </a:graphic>
          </wp:inline>
        </w:drawing>
      </w:r>
      <w:r>
        <w:drawing>
          <wp:inline distT="0" distB="0" distL="0" distR="0">
            <wp:extent cx="1455420" cy="2529840"/>
            <wp:effectExtent l="0" t="0" r="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67" cstate="print">
                      <a:extLst>
                        <a:ext uri="{28A0092B-C50C-407E-A947-70E740481C1C}">
                          <a14:useLocalDpi xmlns:a14="http://schemas.microsoft.com/office/drawing/2010/main" val="0"/>
                        </a:ext>
                      </a:extLst>
                    </a:blip>
                    <a:srcRect l="13016" t="2843" r="19305" b="28188"/>
                    <a:stretch>
                      <a:fillRect/>
                    </a:stretch>
                  </pic:blipFill>
                  <pic:spPr>
                    <a:xfrm>
                      <a:off x="0" y="0"/>
                      <a:ext cx="1455420" cy="2529840"/>
                    </a:xfrm>
                    <a:prstGeom prst="rect">
                      <a:avLst/>
                    </a:prstGeom>
                    <a:noFill/>
                    <a:ln>
                      <a:noFill/>
                    </a:ln>
                  </pic:spPr>
                </pic:pic>
              </a:graphicData>
            </a:graphic>
          </wp:inline>
        </w:drawing>
      </w:r>
    </w:p>
    <w:p>
      <w:pPr>
        <w:spacing w:before="120"/>
        <w:ind w:firstLine="520" w:firstLineChars="248"/>
        <w:rPr>
          <w:rFonts w:ascii="黑体" w:eastAsia="黑体"/>
        </w:rPr>
      </w:pPr>
      <w:r>
        <w:rPr>
          <w:rFonts w:hint="eastAsia" w:ascii="宋体" w:hAnsi="宋体"/>
          <w:szCs w:val="21"/>
        </w:rPr>
        <w:t>深部相对位移监测曲线深部累计位移监测曲线</w:t>
      </w:r>
    </w:p>
    <w:p>
      <w:pPr>
        <w:pStyle w:val="43"/>
        <w:spacing w:line="360" w:lineRule="auto"/>
        <w:ind w:firstLine="480"/>
        <w:rPr>
          <w:rFonts w:ascii="黑体" w:eastAsia="黑体"/>
        </w:rPr>
      </w:pPr>
      <w:r>
        <w:rPr>
          <w:rFonts w:hint="eastAsia"/>
          <w:sz w:val="24"/>
        </w:rPr>
        <w:t>安装示意图：如下图表示一个孔里面装了若干个传感器，每个传感器都有角度值，通过三角函数关系可以计算出每个传感器的位移偏移量。在工程应用中，会有多个传感器，相邻传感器间隔不定（可能是</w:t>
      </w:r>
      <w:r>
        <w:rPr>
          <w:sz w:val="24"/>
        </w:rPr>
        <w:t>1</w:t>
      </w:r>
      <w:r>
        <w:rPr>
          <w:rFonts w:hint="eastAsia"/>
          <w:sz w:val="24"/>
        </w:rPr>
        <w:t>米、</w:t>
      </w:r>
      <w:r>
        <w:rPr>
          <w:sz w:val="24"/>
        </w:rPr>
        <w:t>2</w:t>
      </w:r>
      <w:r>
        <w:rPr>
          <w:rFonts w:hint="eastAsia"/>
          <w:sz w:val="24"/>
        </w:rPr>
        <w:t>米等），在软件上面，会事先配置好传感器间距。</w:t>
      </w:r>
    </w:p>
    <w:p>
      <w:pPr>
        <w:spacing w:before="120"/>
      </w:pPr>
      <w:r>
        <w:rPr>
          <w:sz w:val="24"/>
        </w:rPr>
        <w:object>
          <v:shape id="_x0000_i1025" o:spt="75" type="#_x0000_t75" style="height:198.45pt;width:155.25pt;" o:ole="t" filled="f" o:preferrelative="t" stroked="f" coordsize="21600,21600">
            <v:path/>
            <v:fill on="f" focussize="0,0"/>
            <v:stroke on="f" joinstyle="miter"/>
            <v:imagedata r:id="rId69" cropleft="34566f" croptop="14931f" cropright="17861f" cropbottom="21203f" o:title=""/>
            <o:lock v:ext="edit" aspectratio="t"/>
            <w10:wrap type="none"/>
            <w10:anchorlock/>
          </v:shape>
          <o:OLEObject Type="Embed" ProgID="AutoCAD.Drawing.16" ShapeID="_x0000_i1025" DrawAspect="Content" ObjectID="_1468075725" r:id="rId68">
            <o:LockedField>false</o:LockedField>
          </o:OLEObject>
        </w:object>
      </w:r>
      <w:r>
        <w:rPr>
          <w:kern w:val="0"/>
        </w:rPr>
        <w:drawing>
          <wp:inline distT="0" distB="0" distL="0" distR="0">
            <wp:extent cx="2263140" cy="2522220"/>
            <wp:effectExtent l="0" t="0" r="381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263140" cy="2522220"/>
                    </a:xfrm>
                    <a:prstGeom prst="rect">
                      <a:avLst/>
                    </a:prstGeom>
                    <a:noFill/>
                    <a:ln>
                      <a:noFill/>
                    </a:ln>
                  </pic:spPr>
                </pic:pic>
              </a:graphicData>
            </a:graphic>
          </wp:inline>
        </w:drawing>
      </w:r>
    </w:p>
    <w:p>
      <w:pPr>
        <w:spacing w:before="120"/>
        <w:jc w:val="center"/>
        <w:rPr>
          <w:szCs w:val="21"/>
        </w:rPr>
      </w:pPr>
      <w:r>
        <w:rPr>
          <w:rFonts w:hint="eastAsia"/>
          <w:szCs w:val="21"/>
        </w:rPr>
        <w:t>深部位移监测原理图</w:t>
      </w:r>
    </w:p>
    <w:p>
      <w:pPr>
        <w:spacing w:before="120"/>
        <w:jc w:val="center"/>
        <w:rPr>
          <w:sz w:val="24"/>
        </w:rPr>
      </w:pPr>
      <w:r>
        <w:rPr>
          <w:rFonts w:hint="eastAsia"/>
        </w:rPr>
        <w:t>计算公式：</w:t>
      </w:r>
      <w:r>
        <w:rPr>
          <w:position w:val="-18"/>
          <w:sz w:val="24"/>
        </w:rPr>
        <w:object>
          <v:shape id="_x0000_i1026" o:spt="75" type="#_x0000_t75" style="height:23.8pt;width:54.45pt;" o:ole="t" filled="f" o:preferrelative="t" stroked="f" coordsize="21600,21600">
            <v:path/>
            <v:fill on="f" focussize="0,0"/>
            <v:stroke on="f" joinstyle="miter"/>
            <v:imagedata r:id="rId71" o:title=""/>
            <o:lock v:ext="edit" aspectratio="t"/>
            <w10:wrap type="none"/>
            <w10:anchorlock/>
          </v:shape>
          <o:OLEObject Type="Embed" ProgID="Equation.DSMT4" ShapeID="_x0000_i1026" DrawAspect="Content" ObjectID="_1468075726" r:id="rId70">
            <o:LockedField>false</o:LockedField>
          </o:OLEObject>
        </w:object>
      </w:r>
    </w:p>
    <w:p>
      <w:pPr>
        <w:pStyle w:val="43"/>
        <w:spacing w:line="360" w:lineRule="auto"/>
        <w:ind w:firstLine="480"/>
      </w:pPr>
      <w:r>
        <w:rPr>
          <w:rFonts w:hint="eastAsia"/>
          <w:sz w:val="24"/>
        </w:rPr>
        <w:t>深部位移变形监测传感器是安设于竖向深孔内，多个传感器间隔布设固定。每次数据采集，会同时将多个传感器的数据打包成一个报文发送到服务器端。服务器端进行协议解析后得到每个传感器的角度值，将本次数据采集的所有传感器数据经过角度位移变换后，连成一线，这条线就是位移曲线。</w:t>
      </w:r>
    </w:p>
    <w:p>
      <w:pPr>
        <w:pStyle w:val="43"/>
        <w:spacing w:line="360" w:lineRule="auto"/>
        <w:ind w:firstLine="480"/>
        <w:rPr>
          <w:sz w:val="24"/>
        </w:rPr>
      </w:pPr>
      <w:r>
        <w:rPr>
          <w:rFonts w:hint="eastAsia"/>
          <w:sz w:val="24"/>
        </w:rPr>
        <w:t>在这里会涉及到两种类型曲线：</w:t>
      </w:r>
    </w:p>
    <w:p>
      <w:pPr>
        <w:pStyle w:val="43"/>
        <w:numPr>
          <w:ilvl w:val="0"/>
          <w:numId w:val="27"/>
        </w:numPr>
        <w:spacing w:line="360" w:lineRule="auto"/>
        <w:ind w:left="780" w:firstLine="480"/>
        <w:rPr>
          <w:rFonts w:ascii="宋体" w:hAnsi="宋体" w:cs="宋体"/>
          <w:sz w:val="24"/>
        </w:rPr>
      </w:pPr>
      <w:r>
        <w:rPr>
          <w:rFonts w:hint="eastAsia" w:ascii="宋体" w:hAnsi="宋体" w:cs="宋体"/>
          <w:sz w:val="24"/>
        </w:rPr>
        <w:t>相对位移监测曲线（X、Y方向，以及合位移），相邻两个传感器长度范围内的位移不进行累加，通过公式</w:t>
      </w:r>
      <w:r>
        <w:rPr>
          <w:rFonts w:hint="eastAsia" w:ascii="宋体" w:hAnsi="宋体" w:eastAsia="宋体" w:cs="宋体"/>
          <w:position w:val="-18"/>
          <w:sz w:val="24"/>
        </w:rPr>
        <w:object>
          <v:shape id="_x0000_i1027" o:spt="75" type="#_x0000_t75" style="height:23.8pt;width:54.45pt;" o:ole="t" filled="f" o:preferrelative="t" stroked="f" coordsize="21600,21600">
            <v:path/>
            <v:fill on="f" focussize="0,0"/>
            <v:stroke on="f" joinstyle="miter"/>
            <v:imagedata r:id="rId71" o:title=""/>
            <o:lock v:ext="edit" aspectratio="t"/>
            <w10:wrap type="none"/>
            <w10:anchorlock/>
          </v:shape>
          <o:OLEObject Type="Embed" ProgID="Equation.DSMT4" ShapeID="_x0000_i1027" DrawAspect="Content" ObjectID="_1468075727" r:id="rId72">
            <o:LockedField>false</o:LockedField>
          </o:OLEObject>
        </w:object>
      </w:r>
      <w:r>
        <w:rPr>
          <w:rFonts w:hint="eastAsia" w:ascii="宋体" w:hAnsi="宋体" w:cs="宋体"/>
          <w:sz w:val="24"/>
        </w:rPr>
        <w:t>，计算各传感器所在深度处的初次位移值Δ1以及以后历次位移值Δn ,Δn -Δ1就是某一深度处的相对位移值。</w:t>
      </w:r>
    </w:p>
    <w:p>
      <w:pPr>
        <w:pStyle w:val="43"/>
        <w:spacing w:line="360" w:lineRule="auto"/>
        <w:ind w:left="420" w:leftChars="200" w:firstLine="0" w:firstLineChars="0"/>
        <w:rPr>
          <w:rFonts w:ascii="宋体" w:hAnsi="宋体" w:cs="宋体"/>
          <w:sz w:val="24"/>
        </w:rPr>
      </w:pPr>
      <w:r>
        <w:rPr>
          <w:rFonts w:hint="eastAsia" w:ascii="宋体" w:hAnsi="宋体" w:cs="宋体"/>
          <w:sz w:val="24"/>
        </w:rPr>
        <w:t>合位移为X、Y两方向位移的平方和开根号</w:t>
      </w:r>
      <w:r>
        <w:rPr>
          <w:rFonts w:ascii="Arial" w:hAnsi="Arial" w:eastAsia="宋体" w:cs="Arial"/>
          <w:position w:val="-6"/>
          <w:sz w:val="24"/>
        </w:rPr>
        <w:object>
          <v:shape id="_x0000_i1028" o:spt="75" type="#_x0000_t75" style="height:19.4pt;width:51.35pt;" o:ole="t" filled="f" o:preferrelative="t" stroked="f" coordsize="21600,21600">
            <v:path/>
            <v:fill on="f" focussize="0,0"/>
            <v:stroke on="f" joinstyle="miter"/>
            <v:imagedata r:id="rId74" o:title=""/>
            <o:lock v:ext="edit" aspectratio="t"/>
            <w10:wrap type="none"/>
            <w10:anchorlock/>
          </v:shape>
          <o:OLEObject Type="Embed" ProgID="Equation.3" ShapeID="_x0000_i1028" DrawAspect="Content" ObjectID="_1468075728" r:id="rId73">
            <o:LockedField>false</o:LockedField>
          </o:OLEObject>
        </w:object>
      </w:r>
    </w:p>
    <w:p>
      <w:pPr>
        <w:pStyle w:val="43"/>
        <w:spacing w:line="360" w:lineRule="auto"/>
        <w:ind w:firstLine="480"/>
        <w:rPr>
          <w:rFonts w:ascii="宋体" w:hAnsi="宋体" w:cs="宋体"/>
          <w:sz w:val="24"/>
        </w:rPr>
      </w:pPr>
      <w:r>
        <w:rPr>
          <w:rFonts w:hint="eastAsia" w:ascii="宋体" w:hAnsi="宋体" w:cs="宋体"/>
          <w:sz w:val="24"/>
        </w:rPr>
        <w:t>需要说明的是，安装传感器时，最下面的传感器安装在孔底，最上面的传感器安装在距孔口一定位置处（即不安装在孔口处），假设孔底至孔口附近传感器编号分别为1、2、3...n，孔底1号传感器位置的水平位移Δ1强制设置为0，通过公式</w:t>
      </w:r>
      <w:r>
        <w:rPr>
          <w:rFonts w:hint="eastAsia" w:ascii="宋体" w:hAnsi="宋体" w:eastAsia="宋体" w:cs="宋体"/>
          <w:position w:val="-18"/>
          <w:sz w:val="24"/>
        </w:rPr>
        <w:object>
          <v:shape id="_x0000_i1029" o:spt="75" type="#_x0000_t75" style="height:23.8pt;width:54.45pt;" o:ole="t" filled="f" o:preferrelative="t" stroked="f" coordsize="21600,21600">
            <v:path/>
            <v:fill on="f" focussize="0,0"/>
            <v:stroke on="f" joinstyle="miter"/>
            <v:imagedata r:id="rId71" o:title=""/>
            <o:lock v:ext="edit" aspectratio="t"/>
            <w10:wrap type="none"/>
            <w10:anchorlock/>
          </v:shape>
          <o:OLEObject Type="Embed" ProgID="Equation.DSMT4" ShapeID="_x0000_i1029" DrawAspect="Content" ObjectID="_1468075729" r:id="rId75">
            <o:LockedField>false</o:LockedField>
          </o:OLEObject>
        </w:object>
      </w:r>
      <w:r>
        <w:rPr>
          <w:rFonts w:hint="eastAsia" w:ascii="宋体" w:hAnsi="宋体" w:cs="宋体"/>
          <w:sz w:val="24"/>
        </w:rPr>
        <w:t>，1号传感器角度值与1、2号传感器间距</w:t>
      </w:r>
      <w:r>
        <w:rPr>
          <w:rFonts w:hint="eastAsia" w:ascii="宋体" w:hAnsi="宋体" w:cs="宋体"/>
          <w:i/>
          <w:iCs/>
          <w:sz w:val="24"/>
        </w:rPr>
        <w:t>L</w:t>
      </w:r>
      <w:r>
        <w:rPr>
          <w:rFonts w:hint="eastAsia" w:ascii="宋体" w:hAnsi="宋体" w:cs="宋体"/>
          <w:sz w:val="24"/>
        </w:rPr>
        <w:t>1计算得到的Δ2为2号传感器深度处的水平位移。以上深度处位移计算类似。</w:t>
      </w:r>
    </w:p>
    <w:p>
      <w:pPr>
        <w:spacing w:before="120"/>
        <w:jc w:val="left"/>
        <w:rPr>
          <w:rFonts w:ascii="宋体" w:hAnsi="宋体" w:cs="宋体"/>
          <w:sz w:val="24"/>
          <w:highlight w:val="yellow"/>
        </w:rPr>
      </w:pPr>
      <w:r>
        <w:pict>
          <v:group id="组合 183" o:spid="_x0000_s1037" o:spt="203" style="position:absolute;left:0pt;margin-left:283.35pt;margin-top:11.95pt;height:247.75pt;width:66.8pt;z-index:251655168;mso-width-relative:page;mso-height-relative:page;" coordsize="2021,5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">
            <o:lock v:ext="edit"/>
            <v:group id="Group 28" o:spid="_x0000_s1038" o:spt="203" style="position:absolute;left:0;top:0;height:5948;width:650;" coordsize="650,59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o:lock v:ext="edit"/>
              <v:rect id="Rectangle 29" o:spid="_x0000_s1039" o:spt="1" style="position:absolute;left:0;top:0;height:5948;width:650;" fillcolor="#BBD5F0"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Hnw8QA&#10;AADcAAAADwAAAGRycy9kb3ducmV2LnhtbERPzWrCQBC+F3yHZYReSrOxEAnRVYpFaAs5RPMA0+yY&#10;hGZnY3Zrok/fLRS8zcf3O+vtZDpxocG1lhUsohgEcWV1y7WC8rh/TkE4j6yxs0wKruRgu5k9rDHT&#10;duSCLgdfixDCLkMFjfd9JqWrGjLoItsTB+5kB4M+wKGWesAxhJtOvsTxUhpsOTQ02NOuoer78GMU&#10;nD9NXewL6pbjInm6fX3kWL7lSj3Op9cVCE+Tv4v/3e86zE8T+HsmX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R58PEAAAA3AAAAA8AAAAAAAAAAAAAAAAAmAIAAGRycy9k&#10;b3ducmV2LnhtbFBLBQYAAAAABAAEAPUAAACJAwAAAAA=&#10;">
                <v:path/>
                <v:fill type="gradient" on="t" color2="#9CBEE0" focus="100%" focussize="0f,0f">
                  <o:fill type="gradientUnscaled" v:ext="backwardCompatible"/>
                </v:fill>
                <v:stroke weight="1.25pt" color="#739CC3"/>
                <v:imagedata o:title=""/>
                <o:lock v:ext="edit"/>
              </v:rect>
              <v:rect id="Rectangle 30" o:spid="_x0000_s1040" o:spt="1" style="position:absolute;left:188;top:5595;height:325;width:287;" fillcolor="#FFFF00" fill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4Xo8IA&#10;AADcAAAADwAAAGRycy9kb3ducmV2LnhtbERPTWvCQBC9F/wPywi9NRsNlRBdRQuF9iSJgtchOybR&#10;7GzIbk3aX+8WBG/zeJ+z2oymFTfqXWNZwSyKQRCXVjdcKTgePt9SEM4ja2wtk4JfcrBZT15WmGk7&#10;cE63wlcihLDLUEHtfZdJ6cqaDLrIdsSBO9veoA+wr6TucQjhppXzOF5Igw2Hhho7+qipvBY/RsGl&#10;kPv88jfwnLBpT+/fyTnZnZR6nY7bJQhPo3+KH+4vHeanC/h/Jlw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hejwgAAANwAAAAPAAAAAAAAAAAAAAAAAJgCAABkcnMvZG93&#10;bnJldi54bWxQSwUGAAAAAAQABAD1AAAAhwMAAAAA&#10;">
                <v:path/>
                <v:fill on="t" focussize="0,0"/>
                <v:stroke weight="1.25pt"/>
                <v:imagedata o:title=""/>
                <o:lock v:ext="edit"/>
              </v:rect>
              <v:rect id="Rectangle 31" o:spid="_x0000_s1041" o:spt="1" style="position:absolute;left:191;top:2567;height:325;width:287;" fillcolor="#FFFF00" fill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KyOMEA&#10;AADcAAAADwAAAGRycy9kb3ducmV2LnhtbERPTYvCMBC9L/gfwgje1nQV19I1igqCnsS64HVoxrZu&#10;MylNtNVfb4QFb/N4nzNbdKYSN2pcaVnB1zACQZxZXXKu4Pe4+YxBOI+ssbJMCu7kYDHvfcww0bbl&#10;A91Sn4sQwi5BBYX3dSKlywoy6Ia2Jg7c2TYGfYBNLnWDbQg3lRxF0bc0WHJoKLCmdUHZX3o1Ci6p&#10;3B8uj5ZHhGV1muzG5/HqpNSg3y1/QHjq/Fv8797qMD+ewuuZcIG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6ysjjBAAAA3AAAAA8AAAAAAAAAAAAAAAAAmAIAAGRycy9kb3du&#10;cmV2LnhtbFBLBQYAAAAABAAEAPUAAACGAwAAAAA=&#10;">
                <v:path/>
                <v:fill on="t" focussize="0,0"/>
                <v:stroke weight="1.25pt"/>
                <v:imagedata o:title=""/>
                <o:lock v:ext="edit"/>
              </v:rect>
              <v:rect id="Rectangle 32" o:spid="_x0000_s1042" o:spt="1" style="position:absolute;left:190;top:3604;height:325;width:287;" fillcolor="#FFFF00" fill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0mSsQA&#10;AADcAAAADwAAAGRycy9kb3ducmV2LnhtbESPQWvCQBCF7wX/wzJCb3Wjokh0FS0I9lSMgtchOybR&#10;7GzIbk3aX985CN5meG/e+2a16V2tHtSGyrOB8SgBRZx7W3Fh4HzafyxAhYhssfZMBn4pwGY9eFth&#10;an3HR3pksVASwiFFA2WMTap1yEtyGEa+IRbt6luHUda20LbFTsJdrSdJMtcOK5aGEhv6LCm/Zz/O&#10;wC3T38fbX8cTwqq+zL6m1+nuYsz7sN8uQUXq48v8vD5YwV8IrTwjE+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tJkrEAAAA3AAAAA8AAAAAAAAAAAAAAAAAmAIAAGRycy9k&#10;b3ducmV2LnhtbFBLBQYAAAAABAAEAPUAAACJAwAAAAA=&#10;">
                <v:path/>
                <v:fill on="t" focussize="0,0"/>
                <v:stroke weight="1.25pt"/>
                <v:imagedata o:title=""/>
                <o:lock v:ext="edit"/>
              </v:rect>
              <v:rect id="Rectangle 33" o:spid="_x0000_s1043" o:spt="1" style="position:absolute;left:165;top:4667;height:325;width:287;" fillcolor="#FFFF00" fill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GD0cEA&#10;AADcAAAADwAAAGRycy9kb3ducmV2LnhtbERPTYvCMBC9L/gfwgje1nQVl27XKCoIehKr4HVoxrZu&#10;MylNtNVfb4QFb/N4nzOdd6YSN2pcaVnB1zACQZxZXXKu4HhYf8YgnEfWWFkmBXdyMJ/1PqaYaNvy&#10;nm6pz0UIYZeggsL7OpHSZQUZdENbEwfubBuDPsAml7rBNoSbSo6i6FsaLDk0FFjTqqDsL70aBZdU&#10;7vaXR8sjwrI6Tbbj83h5UmrQ7xa/IDx1/i3+d290mB//wOuZcIG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hg9HBAAAA3AAAAA8AAAAAAAAAAAAAAAAAmAIAAGRycy9kb3du&#10;cmV2LnhtbFBLBQYAAAAABAAEAPUAAACGAwAAAAA=&#10;">
                <v:path/>
                <v:fill on="t" focussize="0,0"/>
                <v:stroke weight="1.25pt"/>
                <v:imagedata o:title=""/>
                <o:lock v:ext="edit"/>
              </v:rect>
              <v:rect id="Rectangle 34" o:spid="_x0000_s1044" o:spt="1" style="position:absolute;left:195;top:1563;height:325;width:287;" fillcolor="#FFFF00" fill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K8kcUA&#10;AADcAAAADwAAAGRycy9kb3ducmV2LnhtbESPT2vCQBDF74V+h2UKvdWNSsWmWUULhXoqRsHrkJ38&#10;0exsyG5N6qfvHAreZnhv3vtNth5dq67Uh8azgekkAUVceNtwZeB4+HxZggoR2WLrmQz8UoD16vEh&#10;w9T6gfd0zWOlJIRDigbqGLtU61DU5DBMfEcsWul7h1HWvtK2x0HCXatnSbLQDhuWhho7+qipuOQ/&#10;zsA519/7823gGWHTnl5383K+PRnz/DRu3kFFGuPd/H/9ZQX/TfDlGZl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gryRxQAAANwAAAAPAAAAAAAAAAAAAAAAAJgCAABkcnMv&#10;ZG93bnJldi54bWxQSwUGAAAAAAQABAD1AAAAigMAAAAA&#10;">
                <v:path/>
                <v:fill on="t" focussize="0,0"/>
                <v:stroke weight="1.25pt"/>
                <v:imagedata o:title=""/>
                <o:lock v:ext="edit"/>
              </v:rect>
              <v:rect id="Rectangle 35" o:spid="_x0000_s1045" o:spt="1" style="position:absolute;left:198;top:545;height:325;width:287;" fillcolor="#FFFF00" fill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4ZCsEA&#10;AADcAAAADwAAAGRycy9kb3ducmV2LnhtbERPTYvCMBC9L/gfwgjetqmKi9s1igqCnsS64HVoxrZu&#10;MylNtNVfb4QFb/N4nzNbdKYSN2pcaVnBMIpBEGdWl5wr+D1uPqcgnEfWWFkmBXdysJj3PmaYaNvy&#10;gW6pz0UIYZeggsL7OpHSZQUZdJGtiQN3to1BH2CTS91gG8JNJUdx/CUNlhwaCqxpXVD2l16Ngksq&#10;94fLo+URYVmdJrvxebw6KTXod8sfEJ46/xb/u7c6zP8ewuuZcIG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OGQrBAAAA3AAAAA8AAAAAAAAAAAAAAAAAmAIAAGRycy9kb3du&#10;cmV2LnhtbFBLBQYAAAAABAAEAPUAAACGAwAAAAA=&#10;">
                <v:path/>
                <v:fill on="t" focussize="0,0"/>
                <v:stroke weight="1.25pt"/>
                <v:imagedata o:title=""/>
                <o:lock v:ext="edit"/>
              </v:rect>
            </v:group>
            <v:group id="Group 36" o:spid="_x0000_s1046" o:spt="203" style="position:absolute;left:949;top:67;height:5879;width:539;" coordsize="539,58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A0N8IAAADcAAAADwAAAGRycy9kb3ducmV2LnhtbERPTYvCMBC9C/sfwix4&#10;07QuylqNIrIrHkRQF8Tb0IxtsZmUJtvWf28Ewds83ufMl50pRUO1KywriIcRCOLU6oIzBX+n38E3&#10;COeRNZaWScGdHCwXH705Jtq2fKDm6DMRQtglqCD3vkqkdGlOBt3QVsSBu9raoA+wzqSusQ3hppSj&#10;KJpIgwWHhhwrWueU3o7/RsGmxXb1Ff80u9t1fb+cxvvzLial+p/dagbCU+ff4pd7q8P86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xQNDfCAAAA3AAAAA8A&#10;AAAAAAAAAAAAAAAAqgIAAGRycy9kb3ducmV2LnhtbFBLBQYAAAAABAAEAPoAAACZAwAAAAA=&#10;">
              <o:lock v:ext="edit"/>
              <v:line id="Line 37" o:spid="_x0000_s1047" o:spt="20" style="position:absolute;left:39;top:4895;height:1;width:500;" o:connectortype="straight"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R8EMIAAADcAAAADwAAAGRycy9kb3ducmV2LnhtbERPTWvCQBC9F/wPywi91Y0Nik1dRaxF&#10;b8WYHnobsmMSzM6G7Gqiv94tCN7m8T5nvuxNLS7UusqygvEoAkGcW11xoSA7fL/NQDiPrLG2TAqu&#10;5GC5GLzMMdG24z1dUl+IEMIuQQWl900ipctLMuhGtiEO3NG2Bn2AbSF1i10IN7V8j6KpNFhxaCix&#10;oXVJ+Sk9GwWbL3sz3fGvt/HPZBuZWR1n2a9Sr8N+9QnCU++f4od7p8P8jxj+nwkX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8R8EMIAAADcAAAADwAAAAAAAAAAAAAA&#10;AAChAgAAZHJzL2Rvd25yZXYueG1sUEsFBgAAAAAEAAQA+QAAAJADAAAAAA==&#10;">
                <v:path arrowok="t"/>
                <v:fill focussize="0,0"/>
                <v:stroke weight="1.25pt" color="#739CC3"/>
                <v:imagedata o:title=""/>
                <o:lock v:ext="edit"/>
              </v:line>
              <v:line id="Line 38" o:spid="_x0000_s1048" o:spt="20" style="position:absolute;left:38;top:3882;height:1;width:500;" o:connectortype="straight"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3kZMMAAADcAAAADwAAAGRycy9kb3ducmV2LnhtbERPS2vCQBC+F/wPywje6kZtRWNWkT6w&#10;N1HjwduQnTwwOxuyq0n99d1Cobf5+J6TbHpTizu1rrKsYDKOQBBnVldcKEhPn88LEM4ja6wtk4Jv&#10;crBZD54SjLXt+ED3oy9ECGEXo4LS+yaW0mUlGXRj2xAHLretQR9gW0jdYhfCTS2nUTSXBisODSU2&#10;9FZSdj3ejIKPd/swXX7p7Wz/uovMop6l6Vmp0bDfrkB46v2/+M/9pcP85Qv8PhMukO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t5GTDAAAA3AAAAA8AAAAAAAAAAAAA&#10;AAAAoQIAAGRycy9kb3ducmV2LnhtbFBLBQYAAAAABAAEAPkAAACRAwAAAAA=&#10;">
                <v:path arrowok="t"/>
                <v:fill focussize="0,0"/>
                <v:stroke weight="1.25pt" color="#739CC3"/>
                <v:imagedata o:title=""/>
                <o:lock v:ext="edit"/>
              </v:line>
              <v:line id="Line 39" o:spid="_x0000_s1049" o:spt="20" style="position:absolute;left:17;top:2844;height:1;width:500;" o:connectortype="straight"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2FB/8MAAADcAAAADwAAAGRycy9kb3ducmV2LnhtbERPTWvCQBC9F/wPyxS81U0rKWnqJkhV&#10;7E1q48HbkB2T0OxsyK4m+uu7QqG3ebzPWeSjacWFetdYVvA8i0AQl1Y3XCkovjdPCQjnkTW2lknB&#10;lRzk2eRhgam2A3/RZe8rEULYpaig9r5LpXRlTQbdzHbEgTvZ3qAPsK+k7nEI4aaVL1H0Kg02HBpq&#10;7OijpvJnfzYK1it7M8PpONr5Lt5GJmnnRXFQavo4Lt9BeBr9v/jP/anD/LcY7s+EC2T2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hQf/DAAAA3AAAAA8AAAAAAAAAAAAA&#10;AAAAoQIAAGRycy9kb3ducmV2LnhtbFBLBQYAAAAABAAEAPkAAACRAwAAAAA=&#10;">
                <v:path arrowok="t"/>
                <v:fill focussize="0,0"/>
                <v:stroke weight="1.25pt" color="#739CC3"/>
                <v:imagedata o:title=""/>
                <o:lock v:ext="edit"/>
              </v:line>
              <v:line id="Line 40" o:spid="_x0000_s1050" o:spt="20" style="position:absolute;left:8;top:1835;height:1;width:500;" o:connectortype="straight"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PfiMMAAADcAAAADwAAAGRycy9kb3ducmV2LnhtbERPTWvCQBC9F/wPyxS81U0VQ5q6CWIt&#10;eivaePA2ZMckNDsbsluT9td3hYK3ebzPWeWjacWVetdYVvA8i0AQl1Y3XCkoPt+fEhDOI2tsLZOC&#10;H3KQZ5OHFabaDnyg69FXIoSwS1FB7X2XSunKmgy6me2IA3exvUEfYF9J3eMQwk0r51EUS4MNh4Ya&#10;O9rUVH4dv42C7Zv9NcPlPNrFx3IXmaRdFMVJqenjuH4F4Wn0d/G/e6/D/JcYbs+EC2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uz34jDAAAA3AAAAA8AAAAAAAAAAAAA&#10;AAAAoQIAAGRycy9kb3ducmV2LnhtbFBLBQYAAAAABAAEAPkAAACRAwAAAAA=&#10;">
                <v:path arrowok="t"/>
                <v:fill focussize="0,0"/>
                <v:stroke weight="1.25pt" color="#739CC3"/>
                <v:imagedata o:title=""/>
                <o:lock v:ext="edit"/>
              </v:line>
              <v:line id="Line 41" o:spid="_x0000_s1051" o:spt="20" style="position:absolute;left:13;top:5873;height:1;width:500;" o:connectortype="straight"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96E8MAAADcAAAADwAAAGRycy9kb3ducmV2LnhtbERPS2vCQBC+F/wPywje6kalVWNWkT6w&#10;N1HjwduQnTwwOxuyq0n99d1Cobf5+J6TbHpTizu1rrKsYDKOQBBnVldcKEhPn88LEM4ja6wtk4Jv&#10;crBZD54SjLXt+ED3oy9ECGEXo4LS+yaW0mUlGXRj2xAHLretQR9gW0jdYhfCTS2nUfQqDVYcGkps&#10;6K2k7Hq8GQUf7/ZhuvzS29n+ZReZRT1L07NSo2G/XYHw1Pt/8Z/7S4f5yzn8PhMukO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ehPDAAAA3AAAAA8AAAAAAAAAAAAA&#10;AAAAoQIAAGRycy9kb3ducmV2LnhtbFBLBQYAAAAABAAEAPkAAACRAwAAAAA=&#10;">
                <v:path arrowok="t"/>
                <v:fill focussize="0,0"/>
                <v:stroke weight="1.25pt" color="#739CC3"/>
                <v:imagedata o:title=""/>
                <o:lock v:ext="edit"/>
              </v:line>
              <v:line id="Line 42" o:spid="_x0000_s1052" o:spt="20" style="position:absolute;left:22;top:0;height:1;width:500;" o:connectortype="straight"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DuYcYAAADcAAAADwAAAGRycy9kb3ducmV2LnhtbESPQW/CMAyF75P2HyJP2m2kGwJBR0DT&#10;GGI3RCkHblZj2mqNUzWBlv36+TCJm633/N7nxWpwjbpSF2rPBl5HCSjiwtuaSwP5YfMyAxUissXG&#10;Mxm4UYDV8vFhgan1Pe/pmsVSSQiHFA1UMbap1qGoyGEY+ZZYtLPvHEZZu1LbDnsJd41+S5Kpdliz&#10;NFTY0mdFxU92cQa+1v7X9efT4Me7yTZxs2ac50djnp+Gj3dQkYZ4N/9ff1vBnwutPCMT6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Vg7mHGAAAA3AAAAA8AAAAAAAAA&#10;AAAAAAAAoQIAAGRycy9kb3ducmV2LnhtbFBLBQYAAAAABAAEAPkAAACUAwAAAAA=&#10;">
                <v:path arrowok="t"/>
                <v:fill focussize="0,0"/>
                <v:stroke weight="1.25pt" color="#739CC3"/>
                <v:imagedata o:title=""/>
                <o:lock v:ext="edit"/>
              </v:line>
              <v:line id="Line 43" o:spid="_x0000_s1053" o:spt="20" style="position:absolute;left:0;top:865;height:1;width:500;" o:connectortype="straight"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xL+sMAAADcAAAADwAAAGRycy9kb3ducmV2LnhtbERPTWvCQBC9F/wPywi91Y0NLSa6BrEW&#10;eyuN8eBtyI5JMDsbsquJ/fXdQqG3ebzPWWWjacWNetdYVjCfRSCIS6sbrhQUh/enBQjnkTW2lknB&#10;nRxk68nDClNtB/6iW+4rEULYpaig9r5LpXRlTQbdzHbEgTvb3qAPsK+k7nEI4aaVz1H0Kg02HBpq&#10;7GhbU3nJr0bB7s1+m+F8Gm38+bKPzKKNi+Ko1ON03CxBeBr9v/jP/aHD/CSB32fCB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sS/rDAAAA3AAAAA8AAAAAAAAAAAAA&#10;AAAAoQIAAGRycy9kb3ducmV2LnhtbFBLBQYAAAAABAAEAPkAAACRAwAAAAA=&#10;">
                <v:path arrowok="t"/>
                <v:fill focussize="0,0"/>
                <v:stroke weight="1.25pt" color="#739CC3"/>
                <v:imagedata o:title=""/>
                <o:lock v:ext="edit"/>
              </v:line>
              <v:line id="双箭头 201" o:spid="_x0000_s1054" o:spt="20" style="position:absolute;left:227;top:7;height:850;width:1;" o:connectortype="straight"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nMUAAADcAAAADwAAAGRycy9kb3ducmV2LnhtbESPQWsCMRSE7wX/Q3iCF9GsHopsjVIE&#10;RS8tVS+9PTevu9smL0uSXdf++kYQehxm5htmue6tER35UDtWMJtmIIgLp2suFZxP28kCRIjIGo1j&#10;UnCjAOvV4GmJuXZX/qDuGEuRIBxyVFDF2ORShqIii2HqGuLkfTlvMSbpS6k9XhPcGjnPsmdpsea0&#10;UGFDm4qKn2NrFZjdm71dft+/TbdvP2eFH292h1ap0bB/fQERqY//4Ud7rxUkItzPpCMgV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e/nMUAAADcAAAADwAAAAAAAAAA&#10;AAAAAAChAgAAZHJzL2Rvd25yZXYueG1sUEsFBgAAAAAEAAQA+QAAAJMDAAAAAA==&#10;">
                <v:path arrowok="t"/>
                <v:fill focussize="0,0"/>
                <v:stroke weight="1.25pt" color="#739CC3" startarrow="block" endarrow="block"/>
                <v:imagedata o:title=""/>
                <o:lock v:ext="edit"/>
              </v:line>
              <v:line id="双箭头 202" o:spid="_x0000_s1055" o:spt="20" style="position:absolute;left:228;top:870;height:975;width:1;" o:connectortype="straight"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saB8YAAADcAAAADwAAAGRycy9kb3ducmV2LnhtbESPQWsCMRSE70L/Q3gFL1Kz60Fka5Qi&#10;VPRSqfbS23Pz3N02eVmS7Lr21zeFgsdhZr5hluvBGtGTD41jBfk0A0FcOt1wpeDj9Pq0ABEiskbj&#10;mBTcKMB69TBaYqHdld+pP8ZKJAiHAhXUMbaFlKGsyWKYupY4eRfnLcYkfSW1x2uCWyNnWTaXFhtO&#10;CzW2tKmp/D52VoHZvtnb+efwZfpd95mXfrLZ7julxo/DyzOISEO8h//bO61gluXwdyYd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rGgfGAAAA3AAAAA8AAAAAAAAA&#10;AAAAAAAAoQIAAGRycy9kb3ducmV2LnhtbFBLBQYAAAAABAAEAPkAAACUAwAAAAA=&#10;">
                <v:path arrowok="t"/>
                <v:fill focussize="0,0"/>
                <v:stroke weight="1.25pt" color="#739CC3" startarrow="block" endarrow="block"/>
                <v:imagedata o:title=""/>
                <o:lock v:ext="edit"/>
              </v:line>
              <v:line id="双箭头 202" o:spid="_x0000_s1056" o:spt="20" style="position:absolute;left:228;top:1866;height:975;width:1;" o:connectortype="straight"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mEcMYAAADcAAAADwAAAGRycy9kb3ducmV2LnhtbESPQWsCMRSE70L/Q3gFL1Kz7kFka5Qi&#10;VPRSqfbS23Pz3N02eVmS7Lr21zeFgsdhZr5hluvBGtGTD41jBbNpBoK4dLrhSsHH6fVpASJEZI3G&#10;MSm4UYD16mG0xEK7K79Tf4yVSBAOBSqoY2wLKUNZk8UwdS1x8i7OW4xJ+kpqj9cEt0bmWTaXFhtO&#10;CzW2tKmp/D52VoHZvtnb+efwZfpd9zkr/WSz3XdKjR+Hl2cQkYZ4D/+3d1pBnuXwdyYd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h5hHDGAAAA3AAAAA8AAAAAAAAA&#10;AAAAAAAAoQIAAGRycy9kb3ducmV2LnhtbFBLBQYAAAAABAAEAPkAAACUAwAAAAA=&#10;">
                <v:path arrowok="t"/>
                <v:fill focussize="0,0"/>
                <v:stroke weight="1.25pt" color="#739CC3" startarrow="block" endarrow="block"/>
                <v:imagedata o:title=""/>
                <o:lock v:ext="edit"/>
              </v:line>
              <v:line id="双箭头 202" o:spid="_x0000_s1057" o:spt="20" style="position:absolute;left:228;top:2874;height:975;width:1;" o:connectortype="straight"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Uh68YAAADcAAAADwAAAGRycy9kb3ducmV2LnhtbESPQWsCMRSE7wX/Q3iCl6JZLRRZjVIE&#10;xV5aar14e26eu2uTlyXJrmt/fVMo9DjMzDfMct1bIzryoXasYDrJQBAXTtdcKjh+bsdzECEiazSO&#10;ScGdAqxXg4cl5trd+IO6QyxFgnDIUUEVY5NLGYqKLIaJa4iTd3HeYkzSl1J7vCW4NXKWZc/SYs1p&#10;ocKGNhUVX4fWKjC7N3s/f79fTbdvT9PCP252r61So2H/sgARqY//4b/2XiuYZU/weyYdAb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1IevGAAAA3AAAAA8AAAAAAAAA&#10;AAAAAAAAoQIAAGRycy9kb3ducmV2LnhtbFBLBQYAAAAABAAEAPkAAACUAwAAAAA=&#10;">
                <v:path arrowok="t"/>
                <v:fill focussize="0,0"/>
                <v:stroke weight="1.25pt" color="#739CC3" startarrow="block" endarrow="block"/>
                <v:imagedata o:title=""/>
                <o:lock v:ext="edit"/>
              </v:line>
              <v:line id="双箭头 202" o:spid="_x0000_s1058" o:spt="20" style="position:absolute;left:228;top:4905;height:975;width:1;" o:connectortype="straight"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y5n8YAAADcAAAADwAAAGRycy9kb3ducmV2LnhtbESPQWsCMRSE7wX/Q3iCl6JZpRRZjVIE&#10;xV5aar14e26eu2uTlyXJrmt/fVMo9DjMzDfMct1bIzryoXasYDrJQBAXTtdcKjh+bsdzECEiazSO&#10;ScGdAqxXg4cl5trd+IO6QyxFgnDIUUEVY5NLGYqKLIaJa4iTd3HeYkzSl1J7vCW4NXKWZc/SYs1p&#10;ocKGNhUVX4fWKjC7N3s/f79fTbdvT9PCP252r61So2H/sgARqY//4b/2XiuYZU/weyYdAb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jcuZ/GAAAA3AAAAA8AAAAAAAAA&#10;AAAAAAAAoQIAAGRycy9kb3ducmV2LnhtbFBLBQYAAAAABAAEAPkAAACUAwAAAAA=&#10;">
                <v:path arrowok="t"/>
                <v:fill focussize="0,0"/>
                <v:stroke weight="1.25pt" color="#739CC3" startarrow="block" endarrow="block"/>
                <v:imagedata o:title=""/>
                <o:lock v:ext="edit"/>
              </v:line>
              <v:line id="双箭头 202" o:spid="_x0000_s1059" o:spt="20" style="position:absolute;left:228;top:3930;height:975;width:1;" o:connectortype="straight"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AcBMYAAADcAAAADwAAAGRycy9kb3ducmV2LnhtbESPQWsCMRSE7wX/Q3iCl6JZhRZZjVIE&#10;xV5aar14e26eu2uTlyXJrmt/fVMo9DjMzDfMct1bIzryoXasYDrJQBAXTtdcKjh+bsdzECEiazSO&#10;ScGdAqxXg4cl5trd+IO6QyxFgnDIUUEVY5NLGYqKLIaJa4iTd3HeYkzSl1J7vCW4NXKWZc/SYs1p&#10;ocKGNhUVX4fWKjC7N3s/f79fTbdvT9PCP252r61So2H/sgARqY//4b/2XiuYZU/weyYdAb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QHATGAAAA3AAAAA8AAAAAAAAA&#10;AAAAAAAAoQIAAGRycy9kb3ducmV2LnhtbFBLBQYAAAAABAAEAPkAAACUAwAAAAA=&#10;">
                <v:path arrowok="t"/>
                <v:fill focussize="0,0"/>
                <v:stroke weight="1.25pt" color="#739CC3" startarrow="block" endarrow="block"/>
                <v:imagedata o:title=""/>
                <o:lock v:ext="edit"/>
              </v:line>
            </v:group>
            <v:group id="Group 50" o:spid="_x0000_s1060" o:spt="203" style="position:absolute;left:1389;top:86;height:5640;width:633;" coordsize="633,56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o:lock v:ext="edit"/>
              <v:shape id="Text Box 51" o:spid="_x0000_s1061" o:spt="202" type="#_x0000_t202" style="position:absolute;left:9;top:4902;height:739;width:624;"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C2GcQA&#10;AADcAAAADwAAAGRycy9kb3ducmV2LnhtbESPzWrDMBCE74W+g9hCLiWRG5q4dS2bNpDia34eYGOt&#10;f6i1MpYa228fFQo5DjPzDZPmk+nElQbXWlbwsopAEJdWt1wrOJ/2yzcQziNr7CyTgpkc5NnjQ4qJ&#10;tiMf6Hr0tQgQdgkqaLzvEyld2ZBBt7I9cfAqOxj0QQ611AOOAW46uY6irTTYclhosKddQ+XP8dco&#10;qIrxefM+Xr79OT68br+wjS92VmrxNH1+gPA0+Xv4v11oBesohr8z4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QthnEAAAA3AAAAA8AAAAAAAAAAAAAAAAAmAIAAGRycy9k&#10;b3ducmV2LnhtbFBLBQYAAAAABAAEAPUAAACJAwAAAAA=&#10;">
                <v:path/>
                <v:fill focussize="0,0"/>
                <v:stroke on="f" joinstyle="miter"/>
                <v:imagedata o:title=""/>
                <o:lock v:ext="edit"/>
                <v:textbox>
                  <w:txbxContent>
                    <w:p>
                      <w:pPr>
                        <w:spacing w:before="120"/>
                        <w:rPr>
                          <w:szCs w:val="21"/>
                        </w:rPr>
                      </w:pPr>
                      <w:r>
                        <w:rPr>
                          <w:rFonts w:hint="eastAsia" w:ascii="宋体" w:hAnsi="宋体" w:cs="宋体"/>
                          <w:i/>
                          <w:iCs/>
                          <w:szCs w:val="21"/>
                        </w:rPr>
                        <w:t>L</w:t>
                      </w:r>
                      <w:r>
                        <w:rPr>
                          <w:rFonts w:hint="eastAsia" w:ascii="宋体" w:hAnsi="宋体" w:cs="宋体"/>
                          <w:szCs w:val="21"/>
                        </w:rPr>
                        <w:t>1</w:t>
                      </w:r>
                    </w:p>
                  </w:txbxContent>
                </v:textbox>
              </v:shape>
              <v:shape id="Text Box 52" o:spid="_x0000_s1062" o:spt="202" type="#_x0000_t202" style="position:absolute;left:9;top:3936;height:739;width:624;"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8ia70A&#10;AADcAAAADwAAAGRycy9kb3ducmV2LnhtbERPSwrCMBDdC94hjOBGNFX8VqOooLj1c4CxGdtiMylN&#10;tPX2ZiG4fLz/atOYQrypcrllBcNBBII4sTrnVMHteujPQTiPrLGwTAo+5GCzbrdWGGtb85neF5+K&#10;EMIuRgWZ92UspUsyMugGtiQO3MNWBn2AVSp1hXUIN4UcRdFUGsw5NGRY0j6j5Hl5GQWPU92bLOr7&#10;0d9m5/F0h/nsbj9KdTvNdgnCU+P/4p/7pBWMorA2nAlHQK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s8ia70AAADcAAAADwAAAAAAAAAAAAAAAACYAgAAZHJzL2Rvd25yZXYu&#10;eG1sUEsFBgAAAAAEAAQA9QAAAIIDAAAAAA==&#10;">
                <v:path/>
                <v:fill focussize="0,0"/>
                <v:stroke on="f" joinstyle="miter"/>
                <v:imagedata o:title=""/>
                <o:lock v:ext="edit"/>
                <v:textbox>
                  <w:txbxContent>
                    <w:p>
                      <w:pPr>
                        <w:spacing w:before="120"/>
                        <w:rPr>
                          <w:szCs w:val="21"/>
                        </w:rPr>
                      </w:pPr>
                      <w:r>
                        <w:rPr>
                          <w:rFonts w:hint="eastAsia" w:ascii="宋体" w:hAnsi="宋体" w:cs="宋体"/>
                          <w:i/>
                          <w:iCs/>
                          <w:szCs w:val="21"/>
                        </w:rPr>
                        <w:t>L</w:t>
                      </w:r>
                      <w:r>
                        <w:rPr>
                          <w:rFonts w:hint="eastAsia" w:ascii="宋体" w:hAnsi="宋体" w:cs="宋体"/>
                          <w:szCs w:val="21"/>
                        </w:rPr>
                        <w:t>2</w:t>
                      </w:r>
                    </w:p>
                  </w:txbxContent>
                </v:textbox>
              </v:shape>
              <v:shape id="Text Box 53" o:spid="_x0000_s1063" o:spt="202" type="#_x0000_t202" style="position:absolute;left:9;top:2892;height:739;width:624;"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OH8MIA&#10;AADcAAAADwAAAGRycy9kb3ducmV2LnhtbESP3arCMBCE7wXfIazgjWiqePypRlFB8dafB1ibtS02&#10;m9JEW9/eCMK5HGbmG2a5bkwhXlS53LKC4SACQZxYnXOq4HrZ92cgnEfWWFgmBW9ysF61W0uMta35&#10;RK+zT0WAsItRQeZ9GUvpkowMuoEtiYN3t5VBH2SVSl1hHeCmkKMomkiDOYeFDEvaZZQ8zk+j4H6s&#10;e3/z+nbw1+lpPNliPr3Zt1LdTrNZgPDU+P/wr33UCkbRHL5nwhGQq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g4fwwgAAANwAAAAPAAAAAAAAAAAAAAAAAJgCAABkcnMvZG93&#10;bnJldi54bWxQSwUGAAAAAAQABAD1AAAAhwMAAAAA&#10;">
                <v:path/>
                <v:fill focussize="0,0"/>
                <v:stroke on="f" joinstyle="miter"/>
                <v:imagedata o:title=""/>
                <o:lock v:ext="edit"/>
                <v:textbox>
                  <w:txbxContent>
                    <w:p>
                      <w:pPr>
                        <w:spacing w:before="120"/>
                        <w:rPr>
                          <w:szCs w:val="21"/>
                        </w:rPr>
                      </w:pPr>
                      <w:r>
                        <w:rPr>
                          <w:rFonts w:hint="eastAsia" w:ascii="宋体" w:hAnsi="宋体" w:cs="宋体"/>
                          <w:i/>
                          <w:iCs/>
                          <w:szCs w:val="21"/>
                        </w:rPr>
                        <w:t>L</w:t>
                      </w:r>
                      <w:r>
                        <w:rPr>
                          <w:rFonts w:hint="eastAsia" w:ascii="宋体" w:hAnsi="宋体" w:cs="宋体"/>
                          <w:szCs w:val="21"/>
                        </w:rPr>
                        <w:t>3</w:t>
                      </w:r>
                    </w:p>
                  </w:txbxContent>
                </v:textbox>
              </v:shape>
              <v:shape id="Text Box 54" o:spid="_x0000_s1064" o:spt="202" type="#_x0000_t202" style="position:absolute;left:9;top:900;height:739;width:624;"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C4sL0A&#10;AADcAAAADwAAAGRycy9kb3ducmV2LnhtbERPSwrCMBDdC94hjOBGNFX8VqOooLj1c4CxGdtiMylN&#10;tPX2ZiG4fLz/atOYQrypcrllBcNBBII4sTrnVMHteujPQTiPrLGwTAo+5GCzbrdWGGtb85neF5+K&#10;EMIuRgWZ92UspUsyMugGtiQO3MNWBn2AVSp1hXUIN4UcRdFUGsw5NGRY0j6j5Hl5GQWPU92bLOr7&#10;0d9m5/F0h/nsbj9KdTvNdgnCU+P/4p/7pBWMhmF+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WC4sL0AAADcAAAADwAAAAAAAAAAAAAAAACYAgAAZHJzL2Rvd25yZXYu&#10;eG1sUEsFBgAAAAAEAAQA9QAAAIIDAAAAAA==&#10;">
                <v:path/>
                <v:fill focussize="0,0"/>
                <v:stroke on="f" joinstyle="miter"/>
                <v:imagedata o:title=""/>
                <o:lock v:ext="edit"/>
                <v:textbox>
                  <w:txbxContent>
                    <w:p>
                      <w:pPr>
                        <w:spacing w:before="120"/>
                        <w:rPr>
                          <w:szCs w:val="21"/>
                        </w:rPr>
                      </w:pPr>
                      <w:r>
                        <w:rPr>
                          <w:rFonts w:hint="eastAsia" w:ascii="宋体" w:hAnsi="宋体" w:cs="宋体"/>
                          <w:i/>
                          <w:iCs/>
                          <w:szCs w:val="21"/>
                        </w:rPr>
                        <w:t>L</w:t>
                      </w:r>
                      <w:r>
                        <w:rPr>
                          <w:rFonts w:hint="eastAsia" w:ascii="宋体" w:hAnsi="宋体" w:cs="宋体"/>
                          <w:szCs w:val="21"/>
                        </w:rPr>
                        <w:t>5</w:t>
                      </w:r>
                    </w:p>
                  </w:txbxContent>
                </v:textbox>
              </v:shape>
              <v:shape id="Text Box 55" o:spid="_x0000_s1065" o:spt="202" type="#_x0000_t202" style="position:absolute;left:0;top:0;height:739;width:624;"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wdK8IA&#10;AADcAAAADwAAAGRycy9kb3ducmV2LnhtbESP3YrCMBSE7xd8h3AEbxZNK64/1SgqKN768wDH5tgW&#10;m5PSRFvf3gjCXg4z8w2zWLWmFE+qXWFZQTyIQBCnVhecKbicd/0pCOeRNZaWScGLHKyWnZ8FJto2&#10;fKTnyWciQNglqCD3vkqkdGlOBt3AVsTBu9naoA+yzqSusQlwU8phFI2lwYLDQo4VbXNK76eHUXA7&#10;NL9/s+a695fJcTTeYDG52pdSvW67noPw1Pr/8Ld90AqGcQyfM+EI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B0rwgAAANwAAAAPAAAAAAAAAAAAAAAAAJgCAABkcnMvZG93&#10;bnJldi54bWxQSwUGAAAAAAQABAD1AAAAhwMAAAAA&#10;">
                <v:path/>
                <v:fill focussize="0,0"/>
                <v:stroke on="f" joinstyle="miter"/>
                <v:imagedata o:title=""/>
                <o:lock v:ext="edit"/>
                <v:textbox>
                  <w:txbxContent>
                    <w:p>
                      <w:pPr>
                        <w:spacing w:before="120"/>
                        <w:rPr>
                          <w:szCs w:val="21"/>
                        </w:rPr>
                      </w:pPr>
                      <w:r>
                        <w:rPr>
                          <w:rFonts w:hint="eastAsia" w:ascii="宋体" w:hAnsi="宋体" w:cs="宋体"/>
                          <w:i/>
                          <w:iCs/>
                          <w:szCs w:val="21"/>
                        </w:rPr>
                        <w:t>L</w:t>
                      </w:r>
                      <w:r>
                        <w:rPr>
                          <w:rFonts w:hint="eastAsia" w:ascii="宋体" w:hAnsi="宋体" w:cs="宋体"/>
                          <w:szCs w:val="21"/>
                        </w:rPr>
                        <w:t>6</w:t>
                      </w:r>
                    </w:p>
                  </w:txbxContent>
                </v:textbox>
              </v:shape>
              <v:shape id="Text Box 56" o:spid="_x0000_s1066" o:spt="202" type="#_x0000_t202" style="position:absolute;left:9;top:1884;height:739;width:624;"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6DXMQA&#10;AADcAAAADwAAAGRycy9kb3ducmV2LnhtbESPW4vCMBSE34X9D+Es+CLb1OJlrUZZBRdfvfyAY3N6&#10;YZuT0kRb/70RFnwcZuYbZrXpTS3u1LrKsoJxFIMgzqyuuFBwOe+/vkE4j6yxtkwKHuRgs/4YrDDV&#10;tuMj3U++EAHCLkUFpfdNKqXLSjLoItsQBy+3rUEfZFtI3WIX4KaWSRzPpMGKw0KJDe1Kyv5ON6Mg&#10;P3Sj6aK7/vrL/DiZbbGaX+1DqeFn/7ME4an37/B/+6AVJOMEXmfCEZ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g1zEAAAA3AAAAA8AAAAAAAAAAAAAAAAAmAIAAGRycy9k&#10;b3ducmV2LnhtbFBLBQYAAAAABAAEAPUAAACJAwAAAAA=&#10;">
                <v:path/>
                <v:fill focussize="0,0"/>
                <v:stroke on="f" joinstyle="miter"/>
                <v:imagedata o:title=""/>
                <o:lock v:ext="edit"/>
                <v:textbox>
                  <w:txbxContent>
                    <w:p>
                      <w:pPr>
                        <w:spacing w:before="120"/>
                        <w:rPr>
                          <w:szCs w:val="21"/>
                        </w:rPr>
                      </w:pPr>
                      <w:r>
                        <w:rPr>
                          <w:rFonts w:hint="eastAsia" w:ascii="宋体" w:hAnsi="宋体" w:cs="宋体"/>
                          <w:i/>
                          <w:iCs/>
                          <w:szCs w:val="21"/>
                        </w:rPr>
                        <w:t>L</w:t>
                      </w:r>
                      <w:r>
                        <w:rPr>
                          <w:rFonts w:hint="eastAsia" w:ascii="宋体" w:hAnsi="宋体" w:cs="宋体"/>
                          <w:szCs w:val="21"/>
                        </w:rPr>
                        <w:t>4</w:t>
                      </w:r>
                    </w:p>
                  </w:txbxContent>
                </v:textbox>
              </v:shape>
            </v:group>
          </v:group>
        </w:pict>
      </w:r>
      <w:r>
        <w:drawing>
          <wp:inline distT="0" distB="0" distL="0" distR="0">
            <wp:extent cx="1783080" cy="3055620"/>
            <wp:effectExtent l="0" t="0" r="762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66" cstate="print">
                      <a:extLst>
                        <a:ext uri="{28A0092B-C50C-407E-A947-70E740481C1C}">
                          <a14:useLocalDpi xmlns:a14="http://schemas.microsoft.com/office/drawing/2010/main" val="0"/>
                        </a:ext>
                      </a:extLst>
                    </a:blip>
                    <a:srcRect l="9398" t="2487" r="12531" b="21498"/>
                    <a:stretch>
                      <a:fillRect/>
                    </a:stretch>
                  </pic:blipFill>
                  <pic:spPr>
                    <a:xfrm>
                      <a:off x="0" y="0"/>
                      <a:ext cx="1783080" cy="3055620"/>
                    </a:xfrm>
                    <a:prstGeom prst="rect">
                      <a:avLst/>
                    </a:prstGeom>
                    <a:noFill/>
                    <a:ln>
                      <a:noFill/>
                    </a:ln>
                  </pic:spPr>
                </pic:pic>
              </a:graphicData>
            </a:graphic>
          </wp:inline>
        </w:drawing>
      </w:r>
    </w:p>
    <w:p>
      <w:pPr>
        <w:pStyle w:val="43"/>
        <w:spacing w:line="360" w:lineRule="auto"/>
        <w:rPr>
          <w:rFonts w:ascii="宋体" w:hAnsi="宋体" w:cs="宋体"/>
          <w:sz w:val="24"/>
        </w:rPr>
      </w:pPr>
      <w:r>
        <w:rPr>
          <w:rFonts w:hint="eastAsia" w:ascii="宋体" w:hAnsi="宋体"/>
          <w:szCs w:val="21"/>
        </w:rPr>
        <w:t>深部相对位移监测曲线</w:t>
      </w:r>
    </w:p>
    <w:p>
      <w:pPr>
        <w:pStyle w:val="43"/>
        <w:spacing w:line="360" w:lineRule="auto"/>
        <w:ind w:firstLine="480"/>
        <w:rPr>
          <w:rFonts w:ascii="宋体" w:hAnsi="宋体" w:cs="宋体"/>
          <w:sz w:val="24"/>
        </w:rPr>
      </w:pPr>
      <w:r>
        <w:rPr>
          <w:rFonts w:hint="eastAsia" w:ascii="宋体" w:hAnsi="宋体" w:cs="宋体"/>
          <w:sz w:val="24"/>
        </w:rPr>
        <w:t>（2）深部累计位移监测曲线（X、Y方向，以及合位移），相邻两个传感器长度范围内的位移从孔底依次累加至孔口，通过公式</w:t>
      </w:r>
      <w:r>
        <w:rPr>
          <w:rFonts w:hint="eastAsia" w:ascii="宋体" w:hAnsi="宋体" w:eastAsia="宋体" w:cs="宋体"/>
          <w:position w:val="-18"/>
          <w:sz w:val="24"/>
        </w:rPr>
        <w:object>
          <v:shape id="_x0000_i1030" o:spt="75" type="#_x0000_t75" style="height:23.8pt;width:54.45pt;" o:ole="t" filled="f" o:preferrelative="t" stroked="f" coordsize="21600,21600">
            <v:path/>
            <v:fill on="f" focussize="0,0"/>
            <v:stroke on="f" joinstyle="miter"/>
            <v:imagedata r:id="rId71" o:title=""/>
            <o:lock v:ext="edit" aspectratio="t"/>
            <w10:wrap type="none"/>
            <w10:anchorlock/>
          </v:shape>
          <o:OLEObject Type="Embed" ProgID="Equation.DSMT4" ShapeID="_x0000_i1030" DrawAspect="Content" ObjectID="_1468075730" r:id="rId76">
            <o:LockedField>false</o:LockedField>
          </o:OLEObject>
        </w:object>
      </w:r>
      <w:r>
        <w:rPr>
          <w:rFonts w:hint="eastAsia" w:ascii="宋体" w:hAnsi="宋体" w:cs="宋体"/>
          <w:sz w:val="24"/>
        </w:rPr>
        <w:t>和δ＝ΣΔi ，计算各传感器所在深度处的初次位移值δ1以及以后历次位移值δn ,δn -δ1就是某一深度处的累计位移值。</w:t>
      </w:r>
    </w:p>
    <w:p>
      <w:pPr>
        <w:pStyle w:val="43"/>
        <w:spacing w:line="360" w:lineRule="auto"/>
        <w:rPr>
          <w:rFonts w:ascii="宋体" w:hAnsi="宋体" w:cs="宋体"/>
          <w:sz w:val="24"/>
          <w:highlight w:val="yellow"/>
        </w:rPr>
      </w:pPr>
      <w:r>
        <w:drawing>
          <wp:inline distT="0" distB="0" distL="0" distR="0">
            <wp:extent cx="1859280" cy="3230880"/>
            <wp:effectExtent l="0" t="0" r="7620" b="76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67" cstate="print">
                      <a:extLst>
                        <a:ext uri="{28A0092B-C50C-407E-A947-70E740481C1C}">
                          <a14:useLocalDpi xmlns:a14="http://schemas.microsoft.com/office/drawing/2010/main" val="0"/>
                        </a:ext>
                      </a:extLst>
                    </a:blip>
                    <a:srcRect l="13016" t="2843" r="19305" b="28188"/>
                    <a:stretch>
                      <a:fillRect/>
                    </a:stretch>
                  </pic:blipFill>
                  <pic:spPr>
                    <a:xfrm>
                      <a:off x="0" y="0"/>
                      <a:ext cx="1859280" cy="3230880"/>
                    </a:xfrm>
                    <a:prstGeom prst="rect">
                      <a:avLst/>
                    </a:prstGeom>
                    <a:noFill/>
                    <a:ln>
                      <a:noFill/>
                    </a:ln>
                  </pic:spPr>
                </pic:pic>
              </a:graphicData>
            </a:graphic>
          </wp:inline>
        </w:drawing>
      </w:r>
      <w:r>
        <w:rPr>
          <w:rFonts w:ascii="Times New Roman" w:hAnsi="Times New Roman" w:cs="Times New Roman"/>
        </w:rPr>
        <w:pict>
          <v:group id="组合 153" o:spid="_x0000_s1067" o:spt="203" style="position:absolute;left:0pt;margin-left:283.35pt;margin-top:11.95pt;height:247.75pt;width:66.8pt;z-index:251658240;mso-width-relative:page;mso-height-relative:page;" coordsize="2021,5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">
            <o:lock v:ext="edit"/>
            <v:group id="Group 58" o:spid="_x0000_s1068" o:spt="203" style="position:absolute;left:0;top:0;height:5948;width:650;" coordsize="650,59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o:lock v:ext="edit"/>
              <v:rect id="Rectangle 59" o:spid="_x0000_s1069" o:spt="1" style="position:absolute;left:0;top:0;height:5948;width:650;" fillcolor="#BBD5F0"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HLhMQA&#10;AADcAAAADwAAAGRycy9kb3ducmV2LnhtbERPzWrCQBC+C32HZQpepNlYiJToKqVFqEIOSfMA0+yY&#10;hGZn0+zWpH16VxC8zcf3O5vdZDpxpsG1lhUsoxgEcWV1y7WC8nP/9ALCeWSNnWVS8EcOdtuH2QZT&#10;bUfO6Vz4WoQQdikqaLzvUyld1ZBBF9meOHAnOxj0AQ611AOOIdx08jmOV9Jgy6GhwZ7eGqq+i1+j&#10;4Odo6nyfU7cal8ni/+uQYfmeKTV/nF7XIDxN/i6+uT90mJ8kcH0mXC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xy4TEAAAA3AAAAA8AAAAAAAAAAAAAAAAAmAIAAGRycy9k&#10;b3ducmV2LnhtbFBLBQYAAAAABAAEAPUAAACJAwAAAAA=&#10;">
                <v:path/>
                <v:fill type="gradient" on="t" color2="#9CBEE0" focus="100%" focussize="0f,0f">
                  <o:fill type="gradientUnscaled" v:ext="backwardCompatible"/>
                </v:fill>
                <v:stroke weight="1.25pt" color="#739CC3"/>
                <v:imagedata o:title=""/>
                <o:lock v:ext="edit"/>
              </v:rect>
              <v:rect id="Rectangle 60" o:spid="_x0000_s1070" o:spt="1" style="position:absolute;left:188;top:5595;height:325;width:287;" fillcolor="#FFFF00" fill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475MIA&#10;AADcAAAADwAAAGRycy9kb3ducmV2LnhtbERPTWvCQBC9F/wPywje6kaDItFVVCjYUzEKXofsmI1m&#10;Z0N2m6T99d1Cobd5vM/Z7AZbi45aXzlWMJsmIIgLpysuFVwvb68rED4ga6wdk4Iv8rDbjl42mGnX&#10;85m6PJQihrDPUIEJocmk9IUhi37qGuLI3V1rMUTYllK32MdwW8t5kiylxYpjg8GGjoaKZ/5pFTxy&#10;+XF+fPc8J6zq2+I9vaeHm1KT8bBfgwg0hH/xn/uk4/zFEn6fiRfI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jvkwgAAANwAAAAPAAAAAAAAAAAAAAAAAJgCAABkcnMvZG93&#10;bnJldi54bWxQSwUGAAAAAAQABAD1AAAAhwMAAAAA&#10;">
                <v:path/>
                <v:fill on="t" focussize="0,0"/>
                <v:stroke weight="1.25pt"/>
                <v:imagedata o:title=""/>
                <o:lock v:ext="edit"/>
              </v:rect>
              <v:rect id="Rectangle 61" o:spid="_x0000_s1071" o:spt="1" style="position:absolute;left:191;top:2567;height:325;width:287;" fillcolor="#FFFF00" fill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Kef8IA&#10;AADcAAAADwAAAGRycy9kb3ducmV2LnhtbERPTWvCQBC9F/wPyxS8NZsq0RJdxRYK9lSMBa9DdkxW&#10;s7Mhu03S/vpuQfA2j/c56+1oG9FT541jBc9JCoK4dNpwpeDr+P70AsIHZI2NY1LwQx62m8nDGnPt&#10;Bj5QX4RKxBD2OSqoQ2hzKX1Zk0WfuJY4cmfXWQwRdpXUHQ4x3DZylqYLadFwbKixpbeaymvxbRVc&#10;Cvl5uPwOPCM0zSn7mJ/nryelpo/jbgUi0Bju4pt7r+P8bAn/z8QL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0p5/wgAAANwAAAAPAAAAAAAAAAAAAAAAAJgCAABkcnMvZG93&#10;bnJldi54bWxQSwUGAAAAAAQABAD1AAAAhwMAAAAA&#10;">
                <v:path/>
                <v:fill on="t" focussize="0,0"/>
                <v:stroke weight="1.25pt"/>
                <v:imagedata o:title=""/>
                <o:lock v:ext="edit"/>
              </v:rect>
              <v:rect id="Rectangle 62" o:spid="_x0000_s1072" o:spt="1" style="position:absolute;left:190;top:3604;height:325;width:287;" fillcolor="#FFFF00" fill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0KDcUA&#10;AADcAAAADwAAAGRycy9kb3ducmV2LnhtbESPT2vCQBDF7wW/wzJCb81GxVLSrKJCoT0VY8HrkB3z&#10;p9nZkN2a1E/vHAq9zfDevPebfDu5Tl1pCI1nA4skBUVcettwZeDr9Pb0AipEZIudZzLwSwG2m9lD&#10;jpn1Ix/pWsRKSQiHDA3UMfaZ1qGsyWFIfE8s2sUPDqOsQ6XtgKOEu04v0/RZO2xYGmrs6VBT+V38&#10;OANtoT+P7W3kJWHTndcfq8tqfzbmcT7tXkFFmuK/+e/63Qr+WmjlGZlAb+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QoNxQAAANwAAAAPAAAAAAAAAAAAAAAAAJgCAABkcnMv&#10;ZG93bnJldi54bWxQSwUGAAAAAAQABAD1AAAAigMAAAAA&#10;">
                <v:path/>
                <v:fill on="t" focussize="0,0"/>
                <v:stroke weight="1.25pt"/>
                <v:imagedata o:title=""/>
                <o:lock v:ext="edit"/>
              </v:rect>
              <v:rect id="Rectangle 63" o:spid="_x0000_s1073" o:spt="1" style="position:absolute;left:165;top:4667;height:325;width:287;" fillcolor="#FFFF00" fill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GvlsIA&#10;AADcAAAADwAAAGRycy9kb3ducmV2LnhtbERPTWvCQBC9F/wPyxS8NZsqERtdxRYK9lSMBa9DdkxW&#10;s7Mhu03S/vpuQfA2j/c56+1oG9FT541jBc9JCoK4dNpwpeDr+P60BOEDssbGMSn4IQ/bzeRhjbl2&#10;Ax+oL0IlYgj7HBXUIbS5lL6syaJPXEscubPrLIYIu0rqDocYbhs5S9OFtGg4NtTY0ltN5bX4tgou&#10;hfw8XH4HnhGa5pR9zM/z15NS08dxtwIRaAx38c2913F+9gL/z8QL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a+WwgAAANwAAAAPAAAAAAAAAAAAAAAAAJgCAABkcnMvZG93&#10;bnJldi54bWxQSwUGAAAAAAQABAD1AAAAhwMAAAAA&#10;">
                <v:path/>
                <v:fill on="t" focussize="0,0"/>
                <v:stroke weight="1.25pt"/>
                <v:imagedata o:title=""/>
                <o:lock v:ext="edit"/>
              </v:rect>
              <v:rect id="Rectangle 64" o:spid="_x0000_s1074" o:spt="1" style="position:absolute;left:195;top:1563;height:325;width:287;" fillcolor="#FFFF00" fill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fMtsQA&#10;AADcAAAADwAAAGRycy9kb3ducmV2LnhtbESPQWvCQBCF7wX/wzKCt7pRqUh0FRUKeipGweuQHZNo&#10;djZktyb213cOhd5meG/e+2a16V2tntSGyrOByTgBRZx7W3Fh4HL+fF+AChHZYu2ZDLwowGY9eFth&#10;an3HJ3pmsVASwiFFA2WMTap1yEtyGMa+IRbt5luHUda20LbFTsJdradJMtcOK5aGEhval5Q/sm9n&#10;4J7pr9P9p+MpYVVfP46z22x3NWY07LdLUJH6+G/+uz5YwZ8LvjwjE+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XzLbEAAAA3AAAAA8AAAAAAAAAAAAAAAAAmAIAAGRycy9k&#10;b3ducmV2LnhtbFBLBQYAAAAABAAEAPUAAACJAwAAAAA=&#10;">
                <v:path/>
                <v:fill on="t" focussize="0,0"/>
                <v:stroke weight="1.25pt"/>
                <v:imagedata o:title=""/>
                <o:lock v:ext="edit"/>
              </v:rect>
              <v:rect id="Rectangle 65" o:spid="_x0000_s1075" o:spt="1" style="position:absolute;left:198;top:545;height:325;width:287;" fillcolor="#FFFF00" fill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tpLcEA&#10;AADcAAAADwAAAGRycy9kb3ducmV2LnhtbERPS4vCMBC+C/6HMAveNFVRpGsqqyDoabEKXodm7GOb&#10;SWmirf76jbCwt/n4nrPe9KYWD2pdaVnBdBKBIM6sLjlXcDnvxysQziNrrC2Tgic52CTDwRpjbTs+&#10;0SP1uQgh7GJUUHjfxFK6rCCDbmIb4sDdbGvQB9jmUrfYhXBTy1kULaXBkkNDgQ3tCsp+0rtRUKXy&#10;+1S9Op4RlvV1cZzf5turUqOP/usThKfe/4v/3Acd5i+n8H4mXCCT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4baS3BAAAA3AAAAA8AAAAAAAAAAAAAAAAAmAIAAGRycy9kb3du&#10;cmV2LnhtbFBLBQYAAAAABAAEAPUAAACGAwAAAAA=&#10;">
                <v:path/>
                <v:fill on="t" focussize="0,0"/>
                <v:stroke weight="1.25pt"/>
                <v:imagedata o:title=""/>
                <o:lock v:ext="edit"/>
              </v:rect>
            </v:group>
            <v:group id="Group 66" o:spid="_x0000_s1076" o:spt="203" style="position:absolute;left:949;top:67;height:5879;width:539;" coordsize="539,58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VEEMIAAADcAAAADwAAAGRycy9kb3ducmV2LnhtbERPTYvCMBC9C/6HMII3&#10;TasoUo0isrvsQQTrwuJtaMa22ExKk23rv98Igrd5vM/Z7HpTiZYaV1pWEE8jEMSZ1SXnCn4un5MV&#10;COeRNVaWScGDHOy2w8EGE207PlOb+lyEEHYJKii8rxMpXVaQQTe1NXHgbrYx6ANscqkb7EK4qeQs&#10;ipbSYMmhocCaDgVl9/TPKPjqsNvP44/2eL8dHtfL4vR7jEmp8ajfr0F46v1b/HJ/6zB/OYP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mFRBDCAAAA3AAAAA8A&#10;AAAAAAAAAAAAAAAAqgIAAGRycy9kb3ducmV2LnhtbFBLBQYAAAAABAAEAPoAAACZAwAAAAA=&#10;">
              <o:lock v:ext="edit"/>
              <v:line id="Line 67" o:spid="_x0000_s1077" o:spt="20" style="position:absolute;left:39;top:4895;height:1;width:500;" o:connectortype="straight"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EMN8EAAADcAAAADwAAAGRycy9kb3ducmV2LnhtbERPTYvCMBC9C/6HMII3Td2iSNcoi6vo&#10;TVbrYW9DM7Zlm0lpoq3+eiMseJvH+5zFqjOVuFHjSssKJuMIBHFmdcm5gvS0Hc1BOI+ssbJMCu7k&#10;YLXs9xaYaNvyD92OPhchhF2CCgrv60RKlxVk0I1tTRy4i20M+gCbXOoG2xBuKvkRRTNpsOTQUGBN&#10;64Kyv+PVKNh824dpL7+djQ/TXWTmVZymZ6WGg+7rE4Snzr/F/+69DvNnMbyeCRfI5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Qw3wQAAANwAAAAPAAAAAAAAAAAAAAAA&#10;AKECAABkcnMvZG93bnJldi54bWxQSwUGAAAAAAQABAD5AAAAjwMAAAAA&#10;">
                <v:path arrowok="t"/>
                <v:fill focussize="0,0"/>
                <v:stroke weight="1.25pt" color="#739CC3"/>
                <v:imagedata o:title=""/>
                <o:lock v:ext="edit"/>
              </v:line>
              <v:line id="Line 68" o:spid="_x0000_s1078" o:spt="20" style="position:absolute;left:38;top:3882;height:1;width:500;" o:connectortype="straight"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iUQ8MAAADcAAAADwAAAGRycy9kb3ducmV2LnhtbERPTWvCQBC9F/wPywi91Y1NKyG6BrEW&#10;eyuN8eBtyI5JMDsbsquJ/fXdQqG3ebzPWWWjacWNetdYVjCfRSCIS6sbrhQUh/enBITzyBpby6Tg&#10;Tg6y9eRhham2A3/RLfeVCCHsUlRQe9+lUrqyJoNuZjviwJ1tb9AH2FdS9ziEcNPK5yhaSIMNh4Ya&#10;O9rWVF7yq1Gwe7PfZjifRht/vu4jk7RxURyVepyOmyUIT6P/F/+5P3SYv3iB32fCB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4lEPDAAAA3AAAAA8AAAAAAAAAAAAA&#10;AAAAoQIAAGRycy9kb3ducmV2LnhtbFBLBQYAAAAABAAEAPkAAACRAwAAAAA=&#10;">
                <v:path arrowok="t"/>
                <v:fill focussize="0,0"/>
                <v:stroke weight="1.25pt" color="#739CC3"/>
                <v:imagedata o:title=""/>
                <o:lock v:ext="edit"/>
              </v:line>
              <v:line id="Line 69" o:spid="_x0000_s1079" o:spt="20" style="position:absolute;left:17;top:2844;height:1;width:500;" o:connectortype="straight"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Qx2MEAAADcAAAADwAAAGRycy9kb3ducmV2LnhtbERPS4vCMBC+L/gfwgje1lRFkWoU8YHe&#10;ZN168DY0Y1tsJqWJtvrrjbCwt/n4njNftqYUD6pdYVnBoB+BIE6tLjhTkPzuvqcgnEfWWFomBU9y&#10;sFx0vuYYa9vwDz1OPhMhhF2MCnLvq1hKl+Zk0PVtRRy4q60N+gDrTOoamxBuSjmMook0WHBoyLGi&#10;dU7p7XQ3CrYb+zLN9dLa0XG8j8y0HCXJWalet13NQHhq/b/4z33QYf5kDJ9nwgVy8Q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tDHYwQAAANwAAAAPAAAAAAAAAAAAAAAA&#10;AKECAABkcnMvZG93bnJldi54bWxQSwUGAAAAAAQABAD5AAAAjwMAAAAA&#10;">
                <v:path arrowok="t"/>
                <v:fill focussize="0,0"/>
                <v:stroke weight="1.25pt" color="#739CC3"/>
                <v:imagedata o:title=""/>
                <o:lock v:ext="edit"/>
              </v:line>
              <v:line id="Line 70" o:spid="_x0000_s1080" o:spt="20" style="position:absolute;left:8;top:1835;height:1;width:500;" o:connectortype="straight"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avr8MAAADcAAAADwAAAGRycy9kb3ducmV2LnhtbERPTWvCQBC9F/wPyxR6azY1NIToKqIt&#10;9Vaq8eBtyI5JMDsbstsk9dd3CwVv83ifs1xPphUD9a6xrOAlikEQl1Y3XCkoju/PGQjnkTW2lknB&#10;DzlYr2YPS8y1HfmLhoOvRAhhl6OC2vsul9KVNRl0ke2IA3exvUEfYF9J3eMYwk0r53GcSoMNh4Ya&#10;O9rWVF4P30bB287ezHg5Tzb5fP2ITdYmRXFS6ulx2ixAeJr8Xfzv3uswP03h75lwgV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5mr6/DAAAA3AAAAA8AAAAAAAAAAAAA&#10;AAAAoQIAAGRycy9kb3ducmV2LnhtbFBLBQYAAAAABAAEAPkAAACRAwAAAAA=&#10;">
                <v:path arrowok="t"/>
                <v:fill focussize="0,0"/>
                <v:stroke weight="1.25pt" color="#739CC3"/>
                <v:imagedata o:title=""/>
                <o:lock v:ext="edit"/>
              </v:line>
              <v:line id="Line 71" o:spid="_x0000_s1081" o:spt="20" style="position:absolute;left:13;top:5873;height:1;width:500;" o:connectortype="straight"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oKNMMAAADcAAAADwAAAGRycy9kb3ducmV2LnhtbERPTWvCQBC9F/wPywi91Y0NtSG6BrEW&#10;eyuN8eBtyI5JMDsbsquJ/fXdQqG3ebzPWWWjacWNetdYVjCfRSCIS6sbrhQUh/enBITzyBpby6Tg&#10;Tg6y9eRhham2A3/RLfeVCCHsUlRQe9+lUrqyJoNuZjviwJ1tb9AH2FdS9ziEcNPK5yhaSIMNh4Ya&#10;O9rWVF7yq1Gwe7PfZjifRht/vuwjk7RxURyVepyOmyUIT6P/F/+5P3SYv3iF32fCB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qCjTDAAAA3AAAAA8AAAAAAAAAAAAA&#10;AAAAoQIAAGRycy9kb3ducmV2LnhtbFBLBQYAAAAABAAEAPkAAACRAwAAAAA=&#10;">
                <v:path arrowok="t"/>
                <v:fill focussize="0,0"/>
                <v:stroke weight="1.25pt" color="#739CC3"/>
                <v:imagedata o:title=""/>
                <o:lock v:ext="edit"/>
              </v:line>
              <v:line id="Line 72" o:spid="_x0000_s1082" o:spt="20" style="position:absolute;left:22;top:0;height:1;width:500;" o:connectortype="straight"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WeRsUAAADcAAAADwAAAGRycy9kb3ducmV2LnhtbESPQWvCQBCF74X+h2UKvdVNFUWiq0ht&#10;0ZtU48HbkB2TYHY2ZLcm+uudg9DbDO/Ne9/Ml72r1ZXaUHk28DlIQBHn3lZcGMgOPx9TUCEiW6w9&#10;k4EbBVguXl/mmFrf8S9d97FQEsIhRQNljE2qdchLchgGviEW7exbh1HWttC2xU7CXa2HSTLRDiuW&#10;hhIb+iopv+z/nIHvtb+77nzq/Wg33iRuWo+y7GjM+1u/moGK1Md/8/N6awV/IrTyjEygF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LWeRsUAAADcAAAADwAAAAAAAAAA&#10;AAAAAAChAgAAZHJzL2Rvd25yZXYueG1sUEsFBgAAAAAEAAQA+QAAAJMDAAAAAA==&#10;">
                <v:path arrowok="t"/>
                <v:fill focussize="0,0"/>
                <v:stroke weight="1.25pt" color="#739CC3"/>
                <v:imagedata o:title=""/>
                <o:lock v:ext="edit"/>
              </v:line>
              <v:line id="Line 73" o:spid="_x0000_s1083" o:spt="20" style="position:absolute;left:0;top:865;height:1;width:500;" o:connectortype="straight"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73cMAAADcAAAADwAAAGRycy9kb3ducmV2LnhtbERPTWvCQBC9F/wPyxS81U0VQ5q6CWIt&#10;eivaePA2ZMckNDsbsluT9td3hYK3ebzPWeWjacWVetdYVvA8i0AQl1Y3XCkoPt+fEhDOI2tsLZOC&#10;H3KQZ5OHFabaDnyg69FXIoSwS1FB7X2XSunKmgy6me2IA3exvUEfYF9J3eMQwk0r51EUS4MNh4Ya&#10;O9rUVH4dv42C7Zv9NcPlPNrFx3IXmaRdFMVJqenjuH4F4Wn0d/G/e6/D/PgFbs+EC2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O93DAAAA3AAAAA8AAAAAAAAAAAAA&#10;AAAAoQIAAGRycy9kb3ducmV2LnhtbFBLBQYAAAAABAAEAPkAAACRAwAAAAA=&#10;">
                <v:path arrowok="t"/>
                <v:fill focussize="0,0"/>
                <v:stroke weight="1.25pt" color="#739CC3"/>
                <v:imagedata o:title=""/>
                <o:lock v:ext="edit"/>
              </v:line>
              <v:line id="双箭头 201" o:spid="_x0000_s1084" o:spt="20" style="position:absolute;left:227;top:7;height:850;width:1;" o:connectortype="straight"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StnccAAADcAAAADwAAAGRycy9kb3ducmV2LnhtbESPQU/DMAyF70j8h8hIXBBLtwOgbtk0&#10;Tdo0LiAGF25eY9qyxKmStOv49fiAxM3We37v82I1eqcGiqkNbGA6KUARV8G2XBv4eN/eP4FKGdmi&#10;C0wGLpRgtby+WmBpw5nfaDjkWkkIpxINNDl3pdapashjmoSOWLSvED1mWWOtbcSzhHunZ0XxoD22&#10;LA0NdrRpqDodem/A7V785fjz+u2Gff85reLdZvfcG3N7M67noDKN+d/8d723gv8o+PKMTK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xK2dxwAAANwAAAAPAAAAAAAA&#10;AAAAAAAAAKECAABkcnMvZG93bnJldi54bWxQSwUGAAAAAAQABAD5AAAAlQMAAAAA&#10;">
                <v:path arrowok="t"/>
                <v:fill focussize="0,0"/>
                <v:stroke weight="1.25pt" color="#739CC3" startarrow="block" endarrow="block"/>
                <v:imagedata o:title=""/>
                <o:lock v:ext="edit"/>
              </v:line>
              <v:line id="双箭头 202" o:spid="_x0000_s1085" o:spt="20" style="position:absolute;left:228;top:870;height:975;width:1;" o:connectortype="straight"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gIBsUAAADcAAAADwAAAGRycy9kb3ducmV2LnhtbERPTWsCMRC9F/ofwhR6KZrdHtqyGqUI&#10;Fb0otV68jZtxd9tksiTZde2vN4WCt3m8z5nOB2tETz40jhXk4wwEcel0w5WC/dfH6A1EiMgajWNS&#10;cKEA89n93RQL7c78Sf0uViKFcChQQR1jW0gZyposhrFriRN3ct5iTNBXUns8p3Br5HOWvUiLDaeG&#10;Glta1FT+7DqrwCw39nL83X6bftUd8tI/LZbrTqnHh+F9AiLSEG/if/dKp/mvOfw9ky6Qs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4gIBsUAAADcAAAADwAAAAAAAAAA&#10;AAAAAAChAgAAZHJzL2Rvd25yZXYueG1sUEsFBgAAAAAEAAQA+QAAAJMDAAAAAA==&#10;">
                <v:path arrowok="t"/>
                <v:fill focussize="0,0"/>
                <v:stroke weight="1.25pt" color="#739CC3" startarrow="block" endarrow="block"/>
                <v:imagedata o:title=""/>
                <o:lock v:ext="edit"/>
              </v:line>
              <v:line id="双箭头 202" o:spid="_x0000_s1086" o:spt="20" style="position:absolute;left:228;top:1866;height:975;width:1;" o:connectortype="straight"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qWccQAAADcAAAADwAAAGRycy9kb3ducmV2LnhtbERPTWsCMRC9C/6HMIIXqVk91LI1igiK&#10;vbRUe+ltupnubk0mS5Jd1/76piB4m8f7nOW6t0Z05EPtWMFsmoEgLpyuuVTwcdo9PIEIEVmjcUwK&#10;rhRgvRoOlphrd+F36o6xFCmEQ44KqhibXMpQVGQxTF1DnLhv5y3GBH0ptcdLCrdGzrPsUVqsOTVU&#10;2NC2ouJ8bK0Cs3+116/ftx/THdrPWeEn2/1Lq9R41G+eQUTq4118cx90mr+Yw/8z6QK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WpZxxAAAANwAAAAPAAAAAAAAAAAA&#10;AAAAAKECAABkcnMvZG93bnJldi54bWxQSwUGAAAAAAQABAD5AAAAkgMAAAAA&#10;">
                <v:path arrowok="t"/>
                <v:fill focussize="0,0"/>
                <v:stroke weight="1.25pt" color="#739CC3" startarrow="block" endarrow="block"/>
                <v:imagedata o:title=""/>
                <o:lock v:ext="edit"/>
              </v:line>
              <v:line id="双箭头 202" o:spid="_x0000_s1087" o:spt="20" style="position:absolute;left:228;top:2874;height:975;width:1;" o:connectortype="straight"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Yz6sUAAADcAAAADwAAAGRycy9kb3ducmV2LnhtbERPS2sCMRC+F/ofwgi9FM3aQpWtUYpQ&#10;sReLj4u36Wa6uzWZLEl2XfvrTaHgbT6+58wWvTWiIx9qxwrGowwEceF0zaWCw/59OAURIrJG45gU&#10;XCjAYn5/N8NcuzNvqdvFUqQQDjkqqGJscilDUZHFMHINceK+nbcYE/Sl1B7PKdwa+ZRlL9Jizamh&#10;woaWFRWnXWsVmNXGXr5+P39Mt26P48I/LlcfrVIPg/7tFUSkPt7E/+61TvMnz/D3TLpA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Yz6sUAAADcAAAADwAAAAAAAAAA&#10;AAAAAAChAgAAZHJzL2Rvd25yZXYueG1sUEsFBgAAAAAEAAQA+QAAAJMDAAAAAA==&#10;">
                <v:path arrowok="t"/>
                <v:fill focussize="0,0"/>
                <v:stroke weight="1.25pt" color="#739CC3" startarrow="block" endarrow="block"/>
                <v:imagedata o:title=""/>
                <o:lock v:ext="edit"/>
              </v:line>
              <v:line id="双箭头 202" o:spid="_x0000_s1088" o:spt="20" style="position:absolute;left:228;top:4905;height:975;width:1;" o:connectortype="straight"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nsUAAADcAAAADwAAAGRycy9kb3ducmV2LnhtbERPS2sCMRC+F/ofwgi9FM1aSpWtUYpQ&#10;sReLj4u36Wa6uzWZLEl2XfvrTaHgbT6+58wWvTWiIx9qxwrGowwEceF0zaWCw/59OAURIrJG45gU&#10;XCjAYn5/N8NcuzNvqdvFUqQQDjkqqGJscilDUZHFMHINceK+nbcYE/Sl1B7PKdwa+ZRlL9Jizamh&#10;woaWFRWnXWsVmNXGXr5+P39Mt26P48I/LlcfrVIPg/7tFUSkPt7E/+61TvMnz/D3TLpA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rnsUAAADcAAAADwAAAAAAAAAA&#10;AAAAAAChAgAAZHJzL2Rvd25yZXYueG1sUEsFBgAAAAAEAAQA+QAAAJMDAAAAAA==&#10;">
                <v:path arrowok="t"/>
                <v:fill focussize="0,0"/>
                <v:stroke weight="1.25pt" color="#739CC3" startarrow="block" endarrow="block"/>
                <v:imagedata o:title=""/>
                <o:lock v:ext="edit"/>
              </v:line>
              <v:line id="双箭头 202" o:spid="_x0000_s1089" o:spt="20" style="position:absolute;left:228;top:3930;height:975;width:1;" o:connectortype="straight"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MOBcUAAADcAAAADwAAAGRycy9kb3ducmV2LnhtbERPS2sCMRC+F/ofwgi9FM1aaJWtUYpQ&#10;sReLj4u36Wa6uzWZLEl2XfvrTaHgbT6+58wWvTWiIx9qxwrGowwEceF0zaWCw/59OAURIrJG45gU&#10;XCjAYn5/N8NcuzNvqdvFUqQQDjkqqGJscilDUZHFMHINceK+nbcYE/Sl1B7PKdwa+ZRlL9Jizamh&#10;woaWFRWnXWsVmNXGXr5+P39Mt26P48I/LlcfrVIPg/7tFUSkPt7E/+61TvMnz/D3TLpA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LMOBcUAAADcAAAADwAAAAAAAAAA&#10;AAAAAAChAgAAZHJzL2Rvd25yZXYueG1sUEsFBgAAAAAEAAQA+QAAAJMDAAAAAA==&#10;">
                <v:path arrowok="t"/>
                <v:fill focussize="0,0"/>
                <v:stroke weight="1.25pt" color="#739CC3" startarrow="block" endarrow="block"/>
                <v:imagedata o:title=""/>
                <o:lock v:ext="edit"/>
              </v:line>
            </v:group>
            <v:group id="Group 80" o:spid="_x0000_s1090" o:spt="203" style="position:absolute;left:1389;top:86;height:5640;width:633;" coordsize="633,56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o:lock v:ext="edit"/>
              <v:shape id="Text Box 81" o:spid="_x0000_s1091" o:spt="202" type="#_x0000_t202" style="position:absolute;left:9;top:4902;height:739;width:624;"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OkGMEA&#10;AADcAAAADwAAAGRycy9kb3ducmV2LnhtbERP24rCMBB9F/yHMAu+iKbKat1uo6yC4quXDxib6YVt&#10;JqXJ2vr3ZkHwbQ7nOummN7W4U+sqywpm0wgEcWZ1xYWC62U/WYFwHlljbZkUPMjBZj0cpJho2/GJ&#10;7mdfiBDCLkEFpfdNIqXLSjLoprYhDlxuW4M+wLaQusUuhJtazqNoKQ1WHBpKbGhXUvZ7/jMK8mM3&#10;Xnx1t4O/xqfP5Rar+GYfSo0++p9vEJ56/xa/3Ecd5scx/D8TLp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zpBjBAAAA3AAAAA8AAAAAAAAAAAAAAAAAmAIAAGRycy9kb3du&#10;cmV2LnhtbFBLBQYAAAAABAAEAPUAAACGAwAAAAA=&#10;">
                <v:path/>
                <v:fill focussize="0,0"/>
                <v:stroke on="f" joinstyle="miter"/>
                <v:imagedata o:title=""/>
                <o:lock v:ext="edit"/>
                <v:textbox>
                  <w:txbxContent>
                    <w:p>
                      <w:pPr>
                        <w:spacing w:before="120"/>
                        <w:rPr>
                          <w:szCs w:val="21"/>
                        </w:rPr>
                      </w:pPr>
                      <w:r>
                        <w:rPr>
                          <w:rFonts w:hint="eastAsia" w:ascii="宋体" w:hAnsi="宋体" w:cs="宋体"/>
                          <w:i/>
                          <w:iCs/>
                          <w:szCs w:val="21"/>
                        </w:rPr>
                        <w:t>L</w:t>
                      </w:r>
                      <w:r>
                        <w:rPr>
                          <w:rFonts w:hint="eastAsia" w:ascii="宋体" w:hAnsi="宋体" w:cs="宋体"/>
                          <w:szCs w:val="21"/>
                        </w:rPr>
                        <w:t>1</w:t>
                      </w:r>
                    </w:p>
                  </w:txbxContent>
                </v:textbox>
              </v:shape>
              <v:shape id="Text Box 82" o:spid="_x0000_s1092" o:spt="202" type="#_x0000_t202" style="position:absolute;left:9;top:3936;height:739;width:624;"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wwasMA&#10;AADcAAAADwAAAGRycy9kb3ducmV2LnhtbESPwW7CQAxE75X4h5WRuFRlA2oJBBYElYq4QvkAkzVJ&#10;RNYbZRcS/r4+IPVma8Yzz6tN72r1oDZUng1Mxgko4tzbigsD59+fjzmoEJEt1p7JwJMCbNaDtxVm&#10;1nd8pMcpFkpCOGRooIyxybQOeUkOw9g3xKJdfeswytoW2rbYSbir9TRJZtphxdJQYkPfJeW3090Z&#10;uB66969Fd9nHc3r8nO2wSi/+acxo2G+XoCL18d/8uj5YwU+FVp6RCf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ewwasMAAADcAAAADwAAAAAAAAAAAAAAAACYAgAAZHJzL2Rv&#10;d25yZXYueG1sUEsFBgAAAAAEAAQA9QAAAIgDAAAAAA==&#10;">
                <v:path/>
                <v:fill focussize="0,0"/>
                <v:stroke on="f" joinstyle="miter"/>
                <v:imagedata o:title=""/>
                <o:lock v:ext="edit"/>
                <v:textbox>
                  <w:txbxContent>
                    <w:p>
                      <w:pPr>
                        <w:spacing w:before="120"/>
                        <w:rPr>
                          <w:szCs w:val="21"/>
                        </w:rPr>
                      </w:pPr>
                      <w:r>
                        <w:rPr>
                          <w:rFonts w:hint="eastAsia" w:ascii="宋体" w:hAnsi="宋体" w:cs="宋体"/>
                          <w:i/>
                          <w:iCs/>
                          <w:szCs w:val="21"/>
                        </w:rPr>
                        <w:t>L</w:t>
                      </w:r>
                      <w:r>
                        <w:rPr>
                          <w:rFonts w:hint="eastAsia" w:ascii="宋体" w:hAnsi="宋体" w:cs="宋体"/>
                          <w:szCs w:val="21"/>
                        </w:rPr>
                        <w:t>2</w:t>
                      </w:r>
                    </w:p>
                  </w:txbxContent>
                </v:textbox>
              </v:shape>
              <v:shape id="Text Box 83" o:spid="_x0000_s1093" o:spt="202" type="#_x0000_t202" style="position:absolute;left:9;top:2892;height:739;width:624;"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CV8cEA&#10;AADcAAAADwAAAGRycy9kb3ducmV2LnhtbERP24rCMBB9X/Afwgi+LGuquNZWo6yC4quuHzA20ws2&#10;k9Jkbf17Iwj7NodzndWmN7W4U+sqywom4wgEcWZ1xYWCy+/+awHCeWSNtWVS8CAHm/XgY4Wpth2f&#10;6H72hQgh7FJUUHrfpFK6rCSDbmwb4sDltjXoA2wLqVvsQrip5TSK5tJgxaGhxIZ2JWW3859RkB+7&#10;z++kux78JT7N5lus4qt9KDUa9j9LEJ56/y9+u486zI8TeD0TLp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glfHBAAAA3AAAAA8AAAAAAAAAAAAAAAAAmAIAAGRycy9kb3du&#10;cmV2LnhtbFBLBQYAAAAABAAEAPUAAACGAwAAAAA=&#10;">
                <v:path/>
                <v:fill focussize="0,0"/>
                <v:stroke on="f" joinstyle="miter"/>
                <v:imagedata o:title=""/>
                <o:lock v:ext="edit"/>
                <v:textbox>
                  <w:txbxContent>
                    <w:p>
                      <w:pPr>
                        <w:spacing w:before="120"/>
                        <w:rPr>
                          <w:szCs w:val="21"/>
                        </w:rPr>
                      </w:pPr>
                      <w:r>
                        <w:rPr>
                          <w:rFonts w:hint="eastAsia" w:ascii="宋体" w:hAnsi="宋体" w:cs="宋体"/>
                          <w:i/>
                          <w:iCs/>
                          <w:szCs w:val="21"/>
                        </w:rPr>
                        <w:t>L</w:t>
                      </w:r>
                      <w:r>
                        <w:rPr>
                          <w:rFonts w:hint="eastAsia" w:ascii="宋体" w:hAnsi="宋体" w:cs="宋体"/>
                          <w:szCs w:val="21"/>
                        </w:rPr>
                        <w:t>3</w:t>
                      </w:r>
                    </w:p>
                  </w:txbxContent>
                </v:textbox>
              </v:shape>
              <v:shape id="Text Box 84" o:spid="_x0000_s1094" o:spt="202" type="#_x0000_t202" style="position:absolute;left:9;top:900;height:739;width:624;"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9MS8QA&#10;AADcAAAADwAAAGRycy9kb3ducmV2LnhtbESPzW7CQAyE75V4h5WRuFSwAbX8BBYElYq48vMAJmuS&#10;iKw3yi4kvH19QOrN1oxnPq82navUk5pQejYwHiWgiDNvS84NXM6/wzmoEJEtVp7JwIsCbNa9jxWm&#10;1rd8pOcp5kpCOKRooIixTrUOWUEOw8jXxKLdfOMwytrk2jbYSrir9CRJptphydJQYE0/BWX308MZ&#10;uB3az+9Fe93Hy+z4Nd1hObv6lzGDfrddgorUxX/z+/pgBX8u+PKMTK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PTEvEAAAA3AAAAA8AAAAAAAAAAAAAAAAAmAIAAGRycy9k&#10;b3ducmV2LnhtbFBLBQYAAAAABAAEAPUAAACJAwAAAAA=&#10;">
                <v:path/>
                <v:fill focussize="0,0"/>
                <v:stroke on="f" joinstyle="miter"/>
                <v:imagedata o:title=""/>
                <o:lock v:ext="edit"/>
                <v:textbox>
                  <w:txbxContent>
                    <w:p>
                      <w:pPr>
                        <w:spacing w:before="120"/>
                        <w:rPr>
                          <w:szCs w:val="21"/>
                        </w:rPr>
                      </w:pPr>
                      <w:r>
                        <w:rPr>
                          <w:rFonts w:hint="eastAsia" w:ascii="宋体" w:hAnsi="宋体" w:cs="宋体"/>
                          <w:i/>
                          <w:iCs/>
                          <w:szCs w:val="21"/>
                        </w:rPr>
                        <w:t>L</w:t>
                      </w:r>
                      <w:r>
                        <w:rPr>
                          <w:rFonts w:hint="eastAsia" w:ascii="宋体" w:hAnsi="宋体" w:cs="宋体"/>
                          <w:szCs w:val="21"/>
                        </w:rPr>
                        <w:t>5</w:t>
                      </w:r>
                    </w:p>
                  </w:txbxContent>
                </v:textbox>
              </v:shape>
              <v:shape id="Text Box 85" o:spid="_x0000_s1095" o:spt="202" type="#_x0000_t202" style="position:absolute;left:0;top:0;height:739;width:624;"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Pp0MEA&#10;AADcAAAADwAAAGRycy9kb3ducmV2LnhtbERPzYrCMBC+L/gOYQQvi6Yuq9ZqFFdw8Vr1AabN2Bab&#10;SWmirW9vFha8zcf3O+ttb2rxoNZVlhVMJxEI4tzqigsFl/NhHINwHlljbZkUPMnBdjP4WGOibccp&#10;PU6+ECGEXYIKSu+bREqXl2TQTWxDHLirbQ36ANtC6ha7EG5q+RVFc2mw4tBQYkP7kvLb6W4UXI/d&#10;52zZZb/+ski/5z9YLTL7VGo07HcrEJ56/xb/u486zI+n8PdMuE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D6dDBAAAA3AAAAA8AAAAAAAAAAAAAAAAAmAIAAGRycy9kb3du&#10;cmV2LnhtbFBLBQYAAAAABAAEAPUAAACGAwAAAAA=&#10;">
                <v:path/>
                <v:fill focussize="0,0"/>
                <v:stroke on="f" joinstyle="miter"/>
                <v:imagedata o:title=""/>
                <o:lock v:ext="edit"/>
                <v:textbox>
                  <w:txbxContent>
                    <w:p>
                      <w:pPr>
                        <w:spacing w:before="120"/>
                        <w:rPr>
                          <w:szCs w:val="21"/>
                        </w:rPr>
                      </w:pPr>
                      <w:r>
                        <w:rPr>
                          <w:rFonts w:hint="eastAsia" w:ascii="宋体" w:hAnsi="宋体" w:cs="宋体"/>
                          <w:i/>
                          <w:iCs/>
                          <w:szCs w:val="21"/>
                        </w:rPr>
                        <w:t>L</w:t>
                      </w:r>
                      <w:r>
                        <w:rPr>
                          <w:rFonts w:hint="eastAsia" w:ascii="宋体" w:hAnsi="宋体" w:cs="宋体"/>
                          <w:szCs w:val="21"/>
                        </w:rPr>
                        <w:t>6</w:t>
                      </w:r>
                    </w:p>
                  </w:txbxContent>
                </v:textbox>
              </v:shape>
              <v:shape id="Text Box 86" o:spid="_x0000_s1096" o:spt="202" type="#_x0000_t202" style="position:absolute;left:9;top:1884;height:739;width:624;"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F3p78A&#10;AADcAAAADwAAAGRycy9kb3ducmV2LnhtbERPy6rCMBDdC/5DGMGNaKp4fVSjqKC49fEBYzO2xWZS&#10;mmjr3xtBuLs5nOcs140pxIsql1tWMBxEIIgTq3NOFVwv+/4MhPPIGgvLpOBNDtardmuJsbY1n+h1&#10;9qkIIexiVJB5X8ZSuiQjg25gS+LA3W1l0AdYpVJXWIdwU8hRFE2kwZxDQ4Yl7TJKHuenUXA/1r2/&#10;eX07+Ov0NJ5sMZ/e7FupbqfZLEB4avy/+Oc+6jB/NoLvM+ECuf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90XenvwAAANwAAAAPAAAAAAAAAAAAAAAAAJgCAABkcnMvZG93bnJl&#10;di54bWxQSwUGAAAAAAQABAD1AAAAhAMAAAAA&#10;">
                <v:path/>
                <v:fill focussize="0,0"/>
                <v:stroke on="f" joinstyle="miter"/>
                <v:imagedata o:title=""/>
                <o:lock v:ext="edit"/>
                <v:textbox>
                  <w:txbxContent>
                    <w:p>
                      <w:pPr>
                        <w:spacing w:before="120"/>
                        <w:rPr>
                          <w:szCs w:val="21"/>
                        </w:rPr>
                      </w:pPr>
                      <w:r>
                        <w:rPr>
                          <w:rFonts w:hint="eastAsia" w:ascii="宋体" w:hAnsi="宋体" w:cs="宋体"/>
                          <w:i/>
                          <w:iCs/>
                          <w:szCs w:val="21"/>
                        </w:rPr>
                        <w:t>L</w:t>
                      </w:r>
                      <w:r>
                        <w:rPr>
                          <w:rFonts w:hint="eastAsia" w:ascii="宋体" w:hAnsi="宋体" w:cs="宋体"/>
                          <w:szCs w:val="21"/>
                        </w:rPr>
                        <w:t>4</w:t>
                      </w:r>
                    </w:p>
                  </w:txbxContent>
                </v:textbox>
              </v:shape>
            </v:group>
          </v:group>
        </w:pict>
      </w:r>
    </w:p>
    <w:p>
      <w:pPr>
        <w:pStyle w:val="43"/>
        <w:spacing w:line="360" w:lineRule="auto"/>
        <w:rPr>
          <w:rFonts w:ascii="宋体" w:hAnsi="宋体" w:cs="宋体"/>
          <w:sz w:val="24"/>
          <w:highlight w:val="yellow"/>
        </w:rPr>
      </w:pPr>
      <w:r>
        <w:rPr>
          <w:rFonts w:hint="eastAsia" w:ascii="宋体" w:hAnsi="宋体"/>
          <w:szCs w:val="21"/>
        </w:rPr>
        <w:t xml:space="preserve">           深部累计位移监测曲线</w:t>
      </w:r>
    </w:p>
    <w:p>
      <w:pPr>
        <w:pStyle w:val="43"/>
        <w:numPr>
          <w:ilvl w:val="0"/>
          <w:numId w:val="27"/>
        </w:numPr>
        <w:spacing w:line="360" w:lineRule="auto"/>
        <w:ind w:firstLine="480" w:firstLineChars="0"/>
        <w:rPr>
          <w:rFonts w:ascii="宋体" w:hAnsi="宋体" w:cs="宋体"/>
          <w:sz w:val="24"/>
        </w:rPr>
      </w:pPr>
      <w:r>
        <w:rPr>
          <w:rFonts w:hint="eastAsia" w:ascii="宋体" w:hAnsi="宋体" w:cs="宋体"/>
          <w:sz w:val="24"/>
        </w:rPr>
        <w:t>需要具有自由选择时段的功能</w:t>
      </w:r>
      <w:r>
        <w:rPr>
          <w:rFonts w:ascii="宋体" w:hAnsi="宋体" w:cs="宋体"/>
          <w:sz w:val="24"/>
        </w:rPr>
        <w:drawing>
          <wp:inline distT="0" distB="0" distL="0" distR="0">
            <wp:extent cx="2019300" cy="28956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2019300" cy="289560"/>
                    </a:xfrm>
                    <a:prstGeom prst="rect">
                      <a:avLst/>
                    </a:prstGeom>
                    <a:noFill/>
                    <a:ln>
                      <a:noFill/>
                    </a:ln>
                  </pic:spPr>
                </pic:pic>
              </a:graphicData>
            </a:graphic>
          </wp:inline>
        </w:drawing>
      </w:r>
      <w:r>
        <w:rPr>
          <w:rFonts w:hint="eastAsia" w:ascii="宋体" w:hAnsi="宋体" w:cs="宋体"/>
          <w:sz w:val="24"/>
        </w:rPr>
        <w:t>，由于监测时段过长，会造成深部位移曲线过多，同一深孔一年周期可能数百至数千条曲线，因此需要具有按周（每天第一条监测曲线，共7条）、月（每月1号、10号、20号的第一条监测曲线，共3条）、年（每月1号第一条监测曲线，共12条）查询监测曲线的功能。</w:t>
      </w:r>
    </w:p>
    <w:p>
      <w:pPr>
        <w:pStyle w:val="43"/>
        <w:spacing w:line="360" w:lineRule="auto"/>
        <w:ind w:left="480" w:firstLine="0" w:firstLineChars="0"/>
        <w:rPr>
          <w:rFonts w:ascii="宋体" w:hAnsi="宋体" w:cs="宋体"/>
          <w:sz w:val="24"/>
        </w:rPr>
      </w:pPr>
      <w:r>
        <w:rPr>
          <w:rFonts w:hint="eastAsia" w:ascii="宋体" w:hAnsi="宋体" w:cs="宋体"/>
          <w:sz w:val="24"/>
        </w:rPr>
        <w:t>默认曲线：</w:t>
      </w:r>
    </w:p>
    <w:p>
      <w:pPr>
        <w:pStyle w:val="43"/>
        <w:spacing w:line="360" w:lineRule="auto"/>
        <w:ind w:left="480" w:firstLine="0" w:firstLineChars="0"/>
        <w:rPr>
          <w:rFonts w:ascii="宋体" w:hAnsi="宋体" w:cs="宋体"/>
          <w:sz w:val="24"/>
        </w:rPr>
      </w:pPr>
      <w:r>
        <w:rPr>
          <w:rFonts w:hint="eastAsia" w:ascii="宋体" w:hAnsi="宋体" w:cs="宋体"/>
          <w:sz w:val="24"/>
        </w:rPr>
        <w:t>（一）</w:t>
      </w:r>
    </w:p>
    <w:p>
      <w:pPr>
        <w:pStyle w:val="43"/>
        <w:spacing w:line="360" w:lineRule="auto"/>
        <w:ind w:left="480" w:firstLine="0" w:firstLineChars="0"/>
        <w:rPr>
          <w:rFonts w:ascii="宋体" w:hAnsi="宋体" w:cs="宋体"/>
          <w:sz w:val="24"/>
        </w:rPr>
      </w:pPr>
      <w:r>
        <w:rPr>
          <w:rFonts w:hint="eastAsia" w:ascii="宋体" w:hAnsi="宋体" w:cs="宋体"/>
          <w:sz w:val="24"/>
        </w:rPr>
        <w:t>如果小于一个月，就全部进行展示（可能一天有3条，3*30=90条），如果大于一个月，每天出一条，出第一条。</w:t>
      </w:r>
    </w:p>
    <w:p>
      <w:pPr>
        <w:pStyle w:val="43"/>
        <w:spacing w:line="360" w:lineRule="auto"/>
        <w:ind w:left="480" w:firstLine="0" w:firstLineChars="0"/>
        <w:rPr>
          <w:rFonts w:ascii="宋体" w:hAnsi="宋体" w:cs="宋体"/>
          <w:sz w:val="24"/>
        </w:rPr>
      </w:pPr>
    </w:p>
    <w:p>
      <w:pPr>
        <w:pStyle w:val="43"/>
        <w:spacing w:line="360" w:lineRule="auto"/>
        <w:ind w:left="480" w:firstLine="0" w:firstLineChars="0"/>
        <w:rPr>
          <w:rFonts w:ascii="宋体" w:hAnsi="宋体" w:cs="宋体"/>
          <w:sz w:val="24"/>
        </w:rPr>
      </w:pPr>
      <w:r>
        <w:rPr>
          <w:rFonts w:hint="eastAsia" w:ascii="宋体" w:hAnsi="宋体" w:cs="宋体"/>
          <w:sz w:val="24"/>
        </w:rPr>
        <w:t>条件：开始日期，结束日期，单选按钮（日，月，年）</w:t>
      </w:r>
    </w:p>
    <w:p>
      <w:pPr>
        <w:pStyle w:val="43"/>
        <w:spacing w:line="360" w:lineRule="auto"/>
        <w:ind w:left="480" w:firstLine="0" w:firstLineChars="0"/>
        <w:rPr>
          <w:rFonts w:ascii="宋体" w:hAnsi="宋体" w:cs="宋体"/>
          <w:sz w:val="24"/>
        </w:rPr>
      </w:pPr>
      <w:r>
        <w:rPr>
          <w:rFonts w:hint="eastAsia" w:ascii="宋体" w:hAnsi="宋体" w:cs="宋体"/>
          <w:sz w:val="24"/>
        </w:rPr>
        <w:t>日：</w:t>
      </w:r>
    </w:p>
    <w:p>
      <w:pPr>
        <w:pStyle w:val="43"/>
        <w:spacing w:line="360" w:lineRule="auto"/>
        <w:ind w:left="480" w:firstLine="480"/>
        <w:rPr>
          <w:rFonts w:ascii="宋体" w:hAnsi="宋体" w:cs="宋体"/>
          <w:sz w:val="24"/>
        </w:rPr>
      </w:pPr>
      <w:r>
        <w:rPr>
          <w:rFonts w:hint="eastAsia" w:ascii="宋体" w:hAnsi="宋体" w:cs="宋体"/>
          <w:sz w:val="24"/>
        </w:rPr>
        <w:t>如果查询时间间隔少于30（后台系统参数）天，就显示全部曲线，如果大于30（后台系统参数）天，就按照每一天的第一条曲线进行展示。</w:t>
      </w:r>
    </w:p>
    <w:p>
      <w:pPr>
        <w:pStyle w:val="43"/>
        <w:spacing w:line="360" w:lineRule="auto"/>
        <w:ind w:left="480" w:firstLine="0" w:firstLineChars="0"/>
        <w:rPr>
          <w:rFonts w:ascii="宋体" w:hAnsi="宋体" w:cs="宋体"/>
          <w:sz w:val="24"/>
        </w:rPr>
      </w:pPr>
      <w:r>
        <w:rPr>
          <w:rFonts w:hint="eastAsia" w:ascii="宋体" w:hAnsi="宋体" w:cs="宋体"/>
          <w:sz w:val="24"/>
        </w:rPr>
        <w:t>月：</w:t>
      </w:r>
    </w:p>
    <w:p>
      <w:pPr>
        <w:pStyle w:val="43"/>
        <w:spacing w:line="360" w:lineRule="auto"/>
        <w:ind w:left="480" w:firstLine="480"/>
        <w:rPr>
          <w:rFonts w:ascii="宋体" w:hAnsi="宋体" w:cs="宋体"/>
          <w:sz w:val="24"/>
        </w:rPr>
      </w:pPr>
      <w:r>
        <w:rPr>
          <w:rFonts w:hint="eastAsia" w:ascii="宋体" w:hAnsi="宋体" w:cs="宋体"/>
          <w:sz w:val="24"/>
        </w:rPr>
        <w:t>如果按照月查询，就直接（每月1号、10号、20号的第一条监测曲线，共3条）</w:t>
      </w:r>
    </w:p>
    <w:p>
      <w:pPr>
        <w:pStyle w:val="43"/>
        <w:spacing w:line="360" w:lineRule="auto"/>
        <w:ind w:left="480" w:firstLine="0" w:firstLineChars="0"/>
        <w:rPr>
          <w:rFonts w:ascii="宋体" w:hAnsi="宋体" w:cs="宋体"/>
          <w:sz w:val="24"/>
        </w:rPr>
      </w:pPr>
      <w:r>
        <w:rPr>
          <w:rFonts w:hint="eastAsia" w:ascii="宋体" w:hAnsi="宋体" w:cs="宋体"/>
          <w:sz w:val="24"/>
        </w:rPr>
        <w:t>年：</w:t>
      </w:r>
    </w:p>
    <w:p>
      <w:pPr>
        <w:pStyle w:val="43"/>
        <w:spacing w:line="360" w:lineRule="auto"/>
        <w:ind w:left="480" w:firstLine="0" w:firstLineChars="0"/>
        <w:rPr>
          <w:rFonts w:ascii="宋体" w:hAnsi="宋体" w:cs="宋体"/>
          <w:sz w:val="24"/>
        </w:rPr>
      </w:pPr>
      <w:r>
        <w:rPr>
          <w:rFonts w:hint="eastAsia" w:ascii="宋体" w:hAnsi="宋体" w:cs="宋体"/>
          <w:sz w:val="24"/>
        </w:rPr>
        <w:t xml:space="preserve">    如果按照年查询年（每月1号,每月15日第一条监测曲线，共12条）。</w:t>
      </w:r>
    </w:p>
    <w:p>
      <w:pPr>
        <w:pStyle w:val="43"/>
        <w:spacing w:line="360" w:lineRule="auto"/>
        <w:ind w:firstLineChars="0"/>
        <w:rPr>
          <w:rFonts w:ascii="宋体" w:hAnsi="宋体" w:cs="宋体"/>
          <w:sz w:val="24"/>
        </w:rPr>
      </w:pPr>
    </w:p>
    <w:p>
      <w:pPr>
        <w:pStyle w:val="43"/>
        <w:spacing w:line="360" w:lineRule="auto"/>
        <w:ind w:firstLine="482"/>
        <w:rPr>
          <w:rFonts w:ascii="宋体" w:hAnsi="宋体" w:cs="宋体"/>
          <w:b/>
          <w:bCs/>
          <w:sz w:val="24"/>
        </w:rPr>
      </w:pPr>
      <w:r>
        <w:rPr>
          <w:rFonts w:hint="eastAsia" w:ascii="宋体" w:hAnsi="宋体" w:cs="宋体"/>
          <w:b/>
          <w:bCs/>
          <w:sz w:val="24"/>
        </w:rPr>
        <w:t>2、以单个传感器为对象的监测曲线</w:t>
      </w:r>
    </w:p>
    <w:p>
      <w:pPr>
        <w:spacing w:before="120"/>
        <w:ind w:firstLine="480"/>
        <w:rPr>
          <w:rFonts w:ascii="宋体" w:hAnsi="宋体"/>
          <w:sz w:val="24"/>
        </w:rPr>
      </w:pPr>
      <w:r>
        <w:rPr>
          <w:rFonts w:hint="eastAsia" w:ascii="宋体" w:hAnsi="宋体"/>
        </w:rPr>
        <w:t>以单个传感器为对象的监测曲线细分为（都是以天为单位）：</w:t>
      </w:r>
    </w:p>
    <w:p>
      <w:pPr>
        <w:spacing w:before="120"/>
        <w:ind w:firstLine="480"/>
        <w:rPr>
          <w:rFonts w:ascii="宋体" w:hAnsi="宋体"/>
        </w:rPr>
      </w:pPr>
      <w:r>
        <w:rPr>
          <w:rFonts w:hint="eastAsia" w:ascii="宋体" w:hAnsi="宋体"/>
        </w:rPr>
        <w:t>1）角度变化曲线（X、Y两个方向），</w:t>
      </w:r>
    </w:p>
    <w:p>
      <w:pPr>
        <w:spacing w:before="120"/>
        <w:ind w:firstLine="480"/>
        <w:rPr>
          <w:rFonts w:ascii="宋体" w:hAnsi="宋体"/>
        </w:rPr>
      </w:pPr>
      <w:r>
        <w:rPr>
          <w:rFonts w:hint="eastAsia" w:ascii="宋体" w:hAnsi="宋体"/>
        </w:rPr>
        <w:t>2）深孔内各个深度位置处（传感器所在位置）位移变化曲线（X、Y方向，以及合位移），</w:t>
      </w:r>
    </w:p>
    <w:p>
      <w:pPr>
        <w:spacing w:before="120"/>
        <w:ind w:firstLine="480"/>
        <w:rPr>
          <w:rFonts w:ascii="宋体" w:hAnsi="宋体"/>
        </w:rPr>
      </w:pPr>
      <w:r>
        <w:rPr>
          <w:rFonts w:hint="eastAsia" w:ascii="宋体" w:hAnsi="宋体"/>
        </w:rPr>
        <w:t>3）</w:t>
      </w:r>
      <w:r>
        <w:rPr>
          <w:rFonts w:hint="eastAsia" w:ascii="宋体" w:hAnsi="宋体" w:cs="宋体"/>
        </w:rPr>
        <w:t>位移变化速度曲线</w:t>
      </w:r>
      <w:r>
        <w:rPr>
          <w:rFonts w:hint="eastAsia" w:ascii="宋体" w:hAnsi="宋体"/>
        </w:rPr>
        <w:t>（X、Y方向，以及合位移），</w:t>
      </w:r>
    </w:p>
    <w:p>
      <w:pPr>
        <w:spacing w:before="120"/>
        <w:ind w:firstLine="480"/>
        <w:rPr>
          <w:rFonts w:ascii="宋体" w:hAnsi="宋体"/>
        </w:rPr>
      </w:pPr>
      <w:r>
        <w:rPr>
          <w:rFonts w:hint="eastAsia" w:ascii="宋体" w:hAnsi="宋体"/>
        </w:rPr>
        <w:t>4）</w:t>
      </w:r>
      <w:r>
        <w:rPr>
          <w:rFonts w:hint="eastAsia" w:ascii="宋体" w:hAnsi="宋体" w:cs="宋体"/>
        </w:rPr>
        <w:t>位移变化加速度曲线</w:t>
      </w:r>
      <w:r>
        <w:rPr>
          <w:rFonts w:hint="eastAsia" w:ascii="宋体" w:hAnsi="宋体"/>
        </w:rPr>
        <w:t>（X、Y方向，以及合位移），</w:t>
      </w:r>
    </w:p>
    <w:p>
      <w:pPr>
        <w:spacing w:before="120"/>
        <w:ind w:firstLine="480"/>
        <w:rPr>
          <w:rFonts w:ascii="宋体" w:hAnsi="宋体"/>
        </w:rPr>
      </w:pPr>
      <w:r>
        <w:rPr>
          <w:rFonts w:hint="eastAsia" w:ascii="宋体" w:hAnsi="宋体"/>
        </w:rPr>
        <w:t>5）传感器芯片温度变化曲线。</w:t>
      </w:r>
    </w:p>
    <w:p>
      <w:pPr>
        <w:spacing w:before="120" w:line="360" w:lineRule="auto"/>
        <w:ind w:firstLine="480"/>
        <w:rPr>
          <w:rFonts w:ascii="宋体" w:hAnsi="宋体"/>
        </w:rPr>
      </w:pPr>
      <w:r>
        <w:rPr>
          <w:rFonts w:hint="eastAsia" w:ascii="宋体" w:hAnsi="宋体"/>
        </w:rPr>
        <w:t>（1）角度变化曲线（X、Y两个方向）：直接读取深孔内单个传感器角度值随时间的变化曲线，水平坐标为日期，单位为天，最小刻度为小时。纵坐标为角度值，单位为度（</w:t>
      </w:r>
      <w:r>
        <w:rPr>
          <w:rFonts w:hint="eastAsia" w:ascii="宋体" w:hAnsi="宋体" w:cs="宋体"/>
        </w:rPr>
        <w:t>°</w:t>
      </w:r>
      <w:r>
        <w:rPr>
          <w:rFonts w:hint="eastAsia" w:ascii="宋体" w:hAnsi="宋体"/>
        </w:rPr>
        <w:t>），最小刻度为传感器分辨率或分辨率倍数。需要实现纵坐标量程为0.5</w:t>
      </w:r>
      <w:r>
        <w:rPr>
          <w:rFonts w:hint="eastAsia" w:ascii="宋体" w:hAnsi="宋体" w:cs="宋体"/>
        </w:rPr>
        <w:t>°，</w:t>
      </w:r>
      <w:r>
        <w:rPr>
          <w:rFonts w:hint="eastAsia" w:ascii="宋体" w:hAnsi="宋体" w:cs="宋体"/>
          <w:color w:val="FF0000"/>
        </w:rPr>
        <w:t>若监测角度差超过</w:t>
      </w:r>
      <w:r>
        <w:rPr>
          <w:rFonts w:hint="eastAsia" w:ascii="宋体" w:hAnsi="宋体"/>
          <w:color w:val="FF0000"/>
        </w:rPr>
        <w:t>0.5</w:t>
      </w:r>
      <w:r>
        <w:rPr>
          <w:rFonts w:hint="eastAsia" w:ascii="宋体" w:hAnsi="宋体" w:cs="宋体"/>
          <w:color w:val="FF0000"/>
        </w:rPr>
        <w:t>°，</w:t>
      </w:r>
      <w:r>
        <w:rPr>
          <w:rFonts w:hint="eastAsia" w:ascii="宋体" w:hAnsi="宋体"/>
          <w:color w:val="FF0000"/>
        </w:rPr>
        <w:t>默认将曲线全部展示出来，横坐标默认展示全部历史曲线（有待商量）</w:t>
      </w:r>
      <w:r>
        <w:rPr>
          <w:rFonts w:hint="eastAsia" w:ascii="宋体" w:hAnsi="宋体"/>
        </w:rPr>
        <w:t>，并且横、纵坐标的最大值、最小值可人工调整。支持用鼠标进行放大，缩小。X轴，Y轴，可以拖动放大缩小</w:t>
      </w:r>
      <w:r>
        <w:rPr>
          <w:rFonts w:hint="eastAsia" w:ascii="宋体" w:hAnsi="宋体"/>
          <w:color w:val="FF0000"/>
        </w:rPr>
        <w:t>（技术问题）</w:t>
      </w:r>
      <w:r>
        <w:rPr>
          <w:rFonts w:hint="eastAsia" w:ascii="宋体" w:hAnsi="宋体"/>
        </w:rPr>
        <w:t>。</w:t>
      </w:r>
    </w:p>
    <w:p>
      <w:pPr>
        <w:pStyle w:val="43"/>
        <w:spacing w:line="360" w:lineRule="auto"/>
        <w:ind w:firstLine="480"/>
        <w:jc w:val="left"/>
        <w:rPr>
          <w:rFonts w:ascii="宋体" w:hAnsi="宋体"/>
          <w:sz w:val="24"/>
        </w:rPr>
      </w:pPr>
      <w:r>
        <w:rPr>
          <w:rFonts w:hint="eastAsia" w:ascii="宋体" w:hAnsi="宋体"/>
          <w:sz w:val="24"/>
        </w:rPr>
        <w:t>默认将全部曲线展示出来，但需要具有自由选择时段的功能，展示某一时间区段的监测曲线。</w:t>
      </w:r>
      <w:r>
        <w:rPr>
          <w:rFonts w:ascii="宋体" w:hAnsi="宋体"/>
          <w:sz w:val="24"/>
        </w:rPr>
        <w:drawing>
          <wp:inline distT="0" distB="0" distL="0" distR="0">
            <wp:extent cx="2019300" cy="28956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2019300" cy="289560"/>
                    </a:xfrm>
                    <a:prstGeom prst="rect">
                      <a:avLst/>
                    </a:prstGeom>
                    <a:noFill/>
                    <a:ln>
                      <a:noFill/>
                    </a:ln>
                  </pic:spPr>
                </pic:pic>
              </a:graphicData>
            </a:graphic>
          </wp:inline>
        </w:drawing>
      </w:r>
    </w:p>
    <w:p>
      <w:pPr>
        <w:pStyle w:val="43"/>
        <w:spacing w:line="360" w:lineRule="auto"/>
        <w:ind w:left="480" w:firstLine="0" w:firstLineChars="0"/>
        <w:rPr>
          <w:rFonts w:ascii="宋体" w:hAnsi="宋体" w:cs="宋体"/>
          <w:sz w:val="24"/>
        </w:rPr>
      </w:pPr>
      <w:r>
        <w:rPr>
          <w:rFonts w:hint="eastAsia" w:ascii="宋体" w:hAnsi="宋体" w:cs="宋体"/>
          <w:sz w:val="24"/>
        </w:rPr>
        <w:t>默认曲线：</w:t>
      </w:r>
    </w:p>
    <w:p>
      <w:pPr>
        <w:pStyle w:val="43"/>
        <w:spacing w:line="360" w:lineRule="auto"/>
        <w:ind w:left="480" w:firstLine="0" w:firstLineChars="0"/>
        <w:rPr>
          <w:rFonts w:ascii="宋体" w:hAnsi="宋体" w:cs="宋体"/>
          <w:sz w:val="24"/>
        </w:rPr>
      </w:pPr>
      <w:r>
        <w:rPr>
          <w:rFonts w:hint="eastAsia" w:ascii="宋体" w:hAnsi="宋体" w:cs="宋体"/>
          <w:sz w:val="24"/>
        </w:rPr>
        <w:t>（一）</w:t>
      </w:r>
    </w:p>
    <w:p>
      <w:pPr>
        <w:pStyle w:val="43"/>
        <w:spacing w:line="360" w:lineRule="auto"/>
        <w:ind w:left="480" w:firstLine="0" w:firstLineChars="0"/>
        <w:rPr>
          <w:rFonts w:ascii="宋体" w:hAnsi="宋体" w:cs="宋体"/>
          <w:sz w:val="24"/>
        </w:rPr>
      </w:pPr>
      <w:r>
        <w:rPr>
          <w:rFonts w:hint="eastAsia" w:ascii="宋体" w:hAnsi="宋体" w:cs="宋体"/>
          <w:sz w:val="24"/>
        </w:rPr>
        <w:t>每一个传感器展示当天的各种曲线。（0-23点，根据采集频率去，如果采集频率是一个小时一个，这里默认显示23个点连成曲线）</w:t>
      </w:r>
    </w:p>
    <w:p>
      <w:pPr>
        <w:pStyle w:val="43"/>
        <w:spacing w:line="360" w:lineRule="auto"/>
        <w:ind w:left="480" w:firstLine="0" w:firstLineChars="0"/>
        <w:rPr>
          <w:rFonts w:ascii="宋体" w:hAnsi="宋体" w:cs="宋体"/>
          <w:sz w:val="24"/>
        </w:rPr>
      </w:pPr>
    </w:p>
    <w:p>
      <w:pPr>
        <w:pStyle w:val="43"/>
        <w:spacing w:line="360" w:lineRule="auto"/>
        <w:ind w:left="480" w:firstLine="0" w:firstLineChars="0"/>
        <w:rPr>
          <w:rFonts w:ascii="宋体" w:hAnsi="宋体" w:cs="宋体"/>
          <w:sz w:val="24"/>
        </w:rPr>
      </w:pPr>
      <w:r>
        <w:rPr>
          <w:rFonts w:hint="eastAsia" w:ascii="宋体" w:hAnsi="宋体" w:cs="宋体"/>
          <w:sz w:val="24"/>
        </w:rPr>
        <w:t>条件：开始日期，结束日期，单选按钮（日，月，年）</w:t>
      </w:r>
    </w:p>
    <w:p>
      <w:pPr>
        <w:pStyle w:val="43"/>
        <w:spacing w:line="360" w:lineRule="auto"/>
        <w:ind w:left="480" w:firstLine="0" w:firstLineChars="0"/>
        <w:rPr>
          <w:rFonts w:ascii="宋体" w:hAnsi="宋体" w:cs="宋体"/>
          <w:sz w:val="24"/>
        </w:rPr>
      </w:pPr>
      <w:r>
        <w:rPr>
          <w:rFonts w:hint="eastAsia" w:ascii="宋体" w:hAnsi="宋体" w:cs="宋体"/>
          <w:sz w:val="24"/>
        </w:rPr>
        <w:t>日：</w:t>
      </w:r>
    </w:p>
    <w:p>
      <w:pPr>
        <w:pStyle w:val="43"/>
        <w:spacing w:line="360" w:lineRule="auto"/>
        <w:ind w:left="480" w:firstLine="480"/>
        <w:rPr>
          <w:rFonts w:ascii="宋体" w:hAnsi="宋体" w:cs="宋体"/>
          <w:sz w:val="24"/>
        </w:rPr>
      </w:pPr>
      <w:r>
        <w:rPr>
          <w:rFonts w:hint="eastAsia" w:ascii="宋体" w:hAnsi="宋体" w:cs="宋体"/>
          <w:sz w:val="24"/>
        </w:rPr>
        <w:t>就按照每一天的第一条曲线进行展示。把每一天的第一次数据连成一条线</w:t>
      </w:r>
    </w:p>
    <w:p>
      <w:pPr>
        <w:pStyle w:val="43"/>
        <w:spacing w:line="360" w:lineRule="auto"/>
        <w:ind w:left="480" w:firstLine="480"/>
        <w:rPr>
          <w:rFonts w:ascii="宋体" w:hAnsi="宋体" w:cs="宋体"/>
          <w:sz w:val="24"/>
        </w:rPr>
      </w:pPr>
      <w:r>
        <w:rPr>
          <w:rFonts w:hint="eastAsia" w:ascii="宋体" w:hAnsi="宋体" w:cs="宋体"/>
          <w:sz w:val="24"/>
        </w:rPr>
        <w:t>例如：从2015-01-01至2015-11-25</w:t>
      </w:r>
    </w:p>
    <w:p>
      <w:pPr>
        <w:pStyle w:val="43"/>
        <w:spacing w:line="360" w:lineRule="auto"/>
        <w:ind w:left="480" w:firstLine="480"/>
        <w:rPr>
          <w:rFonts w:ascii="宋体" w:hAnsi="宋体" w:cs="宋体"/>
          <w:sz w:val="24"/>
        </w:rPr>
      </w:pPr>
      <w:r>
        <w:rPr>
          <w:rFonts w:hint="eastAsia" w:ascii="宋体" w:hAnsi="宋体" w:cs="宋体"/>
          <w:sz w:val="24"/>
        </w:rPr>
        <w:t>这里就每一天第一个数据得到之后，连成曲线，在界面上有55个点。</w:t>
      </w:r>
    </w:p>
    <w:p>
      <w:pPr>
        <w:pStyle w:val="43"/>
        <w:spacing w:line="360" w:lineRule="auto"/>
        <w:ind w:left="480" w:firstLine="0" w:firstLineChars="0"/>
        <w:rPr>
          <w:rFonts w:ascii="宋体" w:hAnsi="宋体" w:cs="宋体"/>
          <w:sz w:val="24"/>
        </w:rPr>
      </w:pPr>
      <w:r>
        <w:rPr>
          <w:rFonts w:hint="eastAsia" w:ascii="宋体" w:hAnsi="宋体" w:cs="宋体"/>
          <w:sz w:val="24"/>
        </w:rPr>
        <w:t>月：</w:t>
      </w:r>
    </w:p>
    <w:p>
      <w:pPr>
        <w:pStyle w:val="43"/>
        <w:spacing w:line="360" w:lineRule="auto"/>
        <w:ind w:left="480" w:firstLine="480"/>
        <w:rPr>
          <w:rFonts w:ascii="宋体" w:hAnsi="宋体" w:cs="宋体"/>
          <w:sz w:val="24"/>
        </w:rPr>
      </w:pPr>
      <w:r>
        <w:rPr>
          <w:rFonts w:hint="eastAsia" w:ascii="宋体" w:hAnsi="宋体" w:cs="宋体"/>
          <w:sz w:val="24"/>
        </w:rPr>
        <w:t>如果按照月查询，就直接（每月1号、10号、20号的第一条监测曲线，共3条）</w:t>
      </w:r>
    </w:p>
    <w:p>
      <w:pPr>
        <w:pStyle w:val="43"/>
        <w:spacing w:line="360" w:lineRule="auto"/>
        <w:ind w:left="480" w:firstLine="0" w:firstLineChars="0"/>
        <w:rPr>
          <w:rFonts w:ascii="宋体" w:hAnsi="宋体" w:cs="宋体"/>
          <w:sz w:val="24"/>
        </w:rPr>
      </w:pPr>
      <w:r>
        <w:rPr>
          <w:rFonts w:hint="eastAsia" w:ascii="宋体" w:hAnsi="宋体" w:cs="宋体"/>
          <w:sz w:val="24"/>
        </w:rPr>
        <w:t>年：</w:t>
      </w:r>
    </w:p>
    <w:p>
      <w:pPr>
        <w:pStyle w:val="43"/>
        <w:spacing w:line="360" w:lineRule="auto"/>
        <w:ind w:left="480" w:firstLine="0" w:firstLineChars="0"/>
        <w:rPr>
          <w:rFonts w:ascii="宋体" w:hAnsi="宋体" w:cs="宋体"/>
          <w:sz w:val="24"/>
        </w:rPr>
      </w:pPr>
      <w:r>
        <w:rPr>
          <w:rFonts w:hint="eastAsia" w:ascii="宋体" w:hAnsi="宋体" w:cs="宋体"/>
          <w:sz w:val="24"/>
        </w:rPr>
        <w:t xml:space="preserve">    如果按照年查询年（每月1号第一条监测曲线，共12条）。</w:t>
      </w:r>
    </w:p>
    <w:p>
      <w:pPr>
        <w:pStyle w:val="43"/>
        <w:spacing w:line="360" w:lineRule="auto"/>
        <w:ind w:firstLineChars="0"/>
        <w:rPr>
          <w:rFonts w:ascii="宋体" w:hAnsi="宋体" w:cs="宋体"/>
          <w:sz w:val="24"/>
        </w:rPr>
      </w:pPr>
    </w:p>
    <w:p>
      <w:pPr>
        <w:pStyle w:val="43"/>
        <w:spacing w:line="360" w:lineRule="auto"/>
        <w:ind w:firstLine="480"/>
        <w:rPr>
          <w:rFonts w:ascii="宋体" w:hAnsi="宋体" w:cs="Times New Roman"/>
          <w:sz w:val="24"/>
        </w:rPr>
      </w:pPr>
    </w:p>
    <w:p>
      <w:pPr>
        <w:spacing w:before="120"/>
        <w:jc w:val="center"/>
        <w:rPr>
          <w:sz w:val="24"/>
        </w:rPr>
      </w:pPr>
      <w:r>
        <w:drawing>
          <wp:inline distT="0" distB="0" distL="0" distR="0">
            <wp:extent cx="4320540" cy="2034540"/>
            <wp:effectExtent l="0" t="0" r="3810" b="381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4320540" cy="2034540"/>
                    </a:xfrm>
                    <a:prstGeom prst="rect">
                      <a:avLst/>
                    </a:prstGeom>
                    <a:noFill/>
                    <a:ln>
                      <a:noFill/>
                    </a:ln>
                  </pic:spPr>
                </pic:pic>
              </a:graphicData>
            </a:graphic>
          </wp:inline>
        </w:drawing>
      </w:r>
    </w:p>
    <w:p>
      <w:pPr>
        <w:spacing w:before="120"/>
        <w:jc w:val="center"/>
      </w:pPr>
      <w:r>
        <w:rPr>
          <w:rFonts w:hint="eastAsia" w:ascii="宋体" w:hAnsi="宋体"/>
          <w:szCs w:val="21"/>
        </w:rPr>
        <w:t>角度变化曲线（X、Y两个方向）</w:t>
      </w:r>
    </w:p>
    <w:p>
      <w:pPr>
        <w:numPr>
          <w:ilvl w:val="0"/>
          <w:numId w:val="28"/>
        </w:numPr>
        <w:spacing w:before="156" w:beforeLines="50" w:line="360" w:lineRule="auto"/>
        <w:ind w:firstLine="420" w:firstLineChars="200"/>
        <w:jc w:val="left"/>
        <w:rPr>
          <w:rFonts w:ascii="宋体" w:hAnsi="宋体"/>
        </w:rPr>
      </w:pPr>
      <w:r>
        <w:rPr>
          <w:rFonts w:hint="eastAsia" w:ascii="宋体" w:hAnsi="宋体"/>
        </w:rPr>
        <w:t>深孔内各个深度位置处（传感器所在位置）位移变化曲线（X、Y方向，以及合位移）：调取深部累计位移监测曲线计算时各传感器所在位置处的累计位移值，注意孔底1号传感器位移强制设为0,2号传感器位置处的位移由1号传感器角度值计算得来。</w:t>
      </w:r>
    </w:p>
    <w:p>
      <w:pPr>
        <w:spacing w:before="120" w:line="360" w:lineRule="auto"/>
        <w:ind w:firstLine="480"/>
        <w:rPr>
          <w:rFonts w:ascii="宋体" w:hAnsi="宋体"/>
        </w:rPr>
      </w:pPr>
      <w:r>
        <w:rPr>
          <w:rFonts w:hint="eastAsia" w:ascii="宋体" w:hAnsi="宋体"/>
        </w:rPr>
        <w:t>水平坐标为日期，单位为天，最小刻度为小时。纵坐标为位移值，单位为mm，最小刻度为1mm或1mm倍数。默认展示全部历史曲线，并且横、纵坐标的最大值、最小值可人工调整。支持用鼠标进行放大，缩小。X轴，Y轴，可以拖动放大缩小。</w:t>
      </w:r>
    </w:p>
    <w:p>
      <w:pPr>
        <w:pStyle w:val="43"/>
        <w:spacing w:line="360" w:lineRule="auto"/>
        <w:ind w:firstLine="480"/>
        <w:jc w:val="left"/>
        <w:rPr>
          <w:rFonts w:ascii="宋体" w:hAnsi="宋体"/>
        </w:rPr>
      </w:pPr>
      <w:r>
        <w:rPr>
          <w:rFonts w:hint="eastAsia" w:ascii="宋体" w:hAnsi="宋体"/>
          <w:sz w:val="24"/>
        </w:rPr>
        <w:t>默认将全部曲线展示出来，历次监测数据均需展示出来，但具有自由选择时段的功能，展示某一时间区段的监测曲线。</w:t>
      </w:r>
      <w:r>
        <w:rPr>
          <w:rFonts w:ascii="宋体" w:hAnsi="宋体"/>
          <w:sz w:val="24"/>
        </w:rPr>
        <w:drawing>
          <wp:inline distT="0" distB="0" distL="0" distR="0">
            <wp:extent cx="2019300" cy="28956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2019300" cy="289560"/>
                    </a:xfrm>
                    <a:prstGeom prst="rect">
                      <a:avLst/>
                    </a:prstGeom>
                    <a:noFill/>
                    <a:ln>
                      <a:noFill/>
                    </a:ln>
                  </pic:spPr>
                </pic:pic>
              </a:graphicData>
            </a:graphic>
          </wp:inline>
        </w:drawing>
      </w:r>
    </w:p>
    <w:p>
      <w:pPr>
        <w:numPr>
          <w:ilvl w:val="0"/>
          <w:numId w:val="28"/>
        </w:numPr>
        <w:spacing w:before="156" w:beforeLines="50" w:line="360" w:lineRule="auto"/>
        <w:ind w:left="2520" w:firstLine="420" w:firstLineChars="200"/>
        <w:jc w:val="left"/>
        <w:rPr>
          <w:rFonts w:ascii="宋体" w:hAnsi="宋体"/>
        </w:rPr>
      </w:pPr>
      <w:r>
        <w:rPr>
          <w:rFonts w:hint="eastAsia" w:ascii="宋体" w:hAnsi="宋体" w:cs="宋体"/>
        </w:rPr>
        <w:t>位移变化速度曲线</w:t>
      </w:r>
      <w:r>
        <w:rPr>
          <w:rFonts w:hint="eastAsia" w:ascii="宋体" w:hAnsi="宋体"/>
        </w:rPr>
        <w:t>（X、Y方向，以及合位移）和</w:t>
      </w:r>
      <w:r>
        <w:rPr>
          <w:rFonts w:hint="eastAsia" w:ascii="宋体" w:hAnsi="宋体" w:cs="宋体"/>
        </w:rPr>
        <w:t>位移变化加速度曲线</w:t>
      </w:r>
      <w:r>
        <w:rPr>
          <w:rFonts w:hint="eastAsia" w:ascii="宋体" w:hAnsi="宋体"/>
        </w:rPr>
        <w:t>（X、Y方向，以及合位移）为分别对位移值求速度及加速度得来。</w:t>
      </w:r>
    </w:p>
    <w:p>
      <w:pPr>
        <w:pStyle w:val="43"/>
        <w:spacing w:line="360" w:lineRule="auto"/>
        <w:ind w:firstLine="480"/>
        <w:rPr>
          <w:rFonts w:ascii="Times New Roman" w:hAnsi="Times New Roman"/>
          <w:sz w:val="24"/>
        </w:rPr>
      </w:pPr>
      <w:r>
        <w:rPr>
          <w:rFonts w:hint="eastAsia" w:ascii="宋体" w:hAnsi="宋体" w:cs="宋体"/>
          <w:sz w:val="24"/>
        </w:rPr>
        <w:t>位移变化速度曲线</w:t>
      </w:r>
      <w:r>
        <w:rPr>
          <w:rFonts w:hint="eastAsia"/>
          <w:sz w:val="24"/>
        </w:rPr>
        <w:t>计算公式：相邻两个时间点的位移值之差除以时间间隔。单位：毫米</w:t>
      </w:r>
      <w:r>
        <w:rPr>
          <w:sz w:val="24"/>
        </w:rPr>
        <w:t>/</w:t>
      </w:r>
      <w:r>
        <w:rPr>
          <w:rFonts w:hint="eastAsia"/>
          <w:sz w:val="24"/>
        </w:rPr>
        <w:t>天（</w:t>
      </w:r>
      <w:r>
        <w:rPr>
          <w:sz w:val="24"/>
        </w:rPr>
        <w:t>mm/d</w:t>
      </w:r>
      <w:r>
        <w:rPr>
          <w:rFonts w:hint="eastAsia"/>
          <w:sz w:val="24"/>
        </w:rPr>
        <w:t>）。若相邻两个时间点不足</w:t>
      </w:r>
      <w:r>
        <w:rPr>
          <w:sz w:val="24"/>
        </w:rPr>
        <w:t>1</w:t>
      </w:r>
      <w:r>
        <w:rPr>
          <w:rFonts w:hint="eastAsia"/>
          <w:sz w:val="24"/>
        </w:rPr>
        <w:t>天，则换算成时间单位“天”后，再进行位移变化速度计算，例如相邻两个时间点为</w:t>
      </w:r>
      <w:r>
        <w:rPr>
          <w:sz w:val="24"/>
        </w:rPr>
        <w:t>3</w:t>
      </w:r>
      <w:r>
        <w:rPr>
          <w:rFonts w:hint="eastAsia"/>
          <w:sz w:val="24"/>
        </w:rPr>
        <w:t>小时，则换算为</w:t>
      </w:r>
      <w:r>
        <w:rPr>
          <w:sz w:val="24"/>
        </w:rPr>
        <w:t>0.125</w:t>
      </w:r>
      <w:r>
        <w:rPr>
          <w:rFonts w:hint="eastAsia"/>
          <w:sz w:val="24"/>
        </w:rPr>
        <w:t>天。</w:t>
      </w:r>
    </w:p>
    <w:p>
      <w:pPr>
        <w:spacing w:before="120" w:line="360" w:lineRule="auto"/>
        <w:ind w:firstLine="480"/>
        <w:rPr>
          <w:rFonts w:ascii="宋体" w:hAnsi="宋体"/>
          <w:sz w:val="24"/>
        </w:rPr>
      </w:pPr>
      <w:r>
        <w:rPr>
          <w:rFonts w:hint="eastAsia" w:ascii="宋体" w:hAnsi="宋体" w:cs="宋体"/>
        </w:rPr>
        <w:t>位移变化加速度曲线</w:t>
      </w:r>
      <w:r>
        <w:rPr>
          <w:rFonts w:hint="eastAsia"/>
        </w:rPr>
        <w:t>计算公式：相邻两个时间点的位移变化速度值之差除以时间间隔。单位：毫米</w:t>
      </w:r>
      <w:r>
        <w:t>/</w:t>
      </w:r>
      <w:r>
        <w:rPr>
          <w:rFonts w:hint="eastAsia"/>
        </w:rPr>
        <w:t>天</w:t>
      </w:r>
      <w:r>
        <w:rPr>
          <w:vertAlign w:val="superscript"/>
        </w:rPr>
        <w:t>2</w:t>
      </w:r>
      <w:r>
        <w:rPr>
          <w:rFonts w:hint="eastAsia"/>
        </w:rPr>
        <w:t>（</w:t>
      </w:r>
      <w:r>
        <w:t>mm/d</w:t>
      </w:r>
      <w:r>
        <w:rPr>
          <w:vertAlign w:val="superscript"/>
        </w:rPr>
        <w:t>2</w:t>
      </w:r>
      <w:r>
        <w:rPr>
          <w:rFonts w:hint="eastAsia"/>
        </w:rPr>
        <w:t>）。若相邻两个时间点不足</w:t>
      </w:r>
      <w:r>
        <w:t>1</w:t>
      </w:r>
      <w:r>
        <w:rPr>
          <w:rFonts w:hint="eastAsia"/>
        </w:rPr>
        <w:t>天，则换算成时间单位“天”后，再进行</w:t>
      </w:r>
      <w:r>
        <w:rPr>
          <w:rFonts w:hint="eastAsia" w:ascii="宋体" w:hAnsi="宋体" w:cs="宋体"/>
        </w:rPr>
        <w:t>位移变化加速度</w:t>
      </w:r>
      <w:r>
        <w:rPr>
          <w:rFonts w:hint="eastAsia"/>
        </w:rPr>
        <w:t>计算。</w:t>
      </w:r>
    </w:p>
    <w:p>
      <w:pPr>
        <w:spacing w:before="120" w:line="360" w:lineRule="auto"/>
        <w:ind w:firstLine="480"/>
        <w:rPr>
          <w:rFonts w:ascii="宋体" w:hAnsi="宋体"/>
        </w:rPr>
      </w:pPr>
      <w:r>
        <w:rPr>
          <w:rFonts w:hint="eastAsia" w:ascii="宋体" w:hAnsi="宋体"/>
        </w:rPr>
        <w:t>水平坐标为日期，单位为天，最小刻度为小时。默认展示全部历史曲线，并且横、纵坐标的最大值、最小值可人工调整。支持用鼠标进行放大，缩小。X轴，Y轴，可以拖动放大缩小。</w:t>
      </w:r>
    </w:p>
    <w:p>
      <w:pPr>
        <w:pStyle w:val="43"/>
        <w:spacing w:line="360" w:lineRule="auto"/>
        <w:ind w:firstLine="480"/>
        <w:jc w:val="left"/>
        <w:rPr>
          <w:rFonts w:ascii="宋体" w:hAnsi="宋体"/>
        </w:rPr>
      </w:pPr>
      <w:r>
        <w:rPr>
          <w:rFonts w:hint="eastAsia" w:ascii="宋体" w:hAnsi="宋体"/>
          <w:sz w:val="24"/>
        </w:rPr>
        <w:t>默认将全部曲线展示出来，但需要具有自由选择时段的功能，展示某一时间区段的监测曲线。</w:t>
      </w:r>
      <w:r>
        <w:rPr>
          <w:rFonts w:ascii="宋体" w:hAnsi="宋体"/>
          <w:sz w:val="24"/>
        </w:rPr>
        <w:drawing>
          <wp:inline distT="0" distB="0" distL="0" distR="0">
            <wp:extent cx="2019300" cy="28956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2019300" cy="289560"/>
                    </a:xfrm>
                    <a:prstGeom prst="rect">
                      <a:avLst/>
                    </a:prstGeom>
                    <a:noFill/>
                    <a:ln>
                      <a:noFill/>
                    </a:ln>
                  </pic:spPr>
                </pic:pic>
              </a:graphicData>
            </a:graphic>
          </wp:inline>
        </w:drawing>
      </w:r>
    </w:p>
    <w:p>
      <w:pPr>
        <w:spacing w:before="120"/>
        <w:jc w:val="center"/>
      </w:pPr>
      <w:r>
        <w:drawing>
          <wp:inline distT="0" distB="0" distL="0" distR="0">
            <wp:extent cx="4320540" cy="1988820"/>
            <wp:effectExtent l="0" t="0" r="381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4320540" cy="1988820"/>
                    </a:xfrm>
                    <a:prstGeom prst="rect">
                      <a:avLst/>
                    </a:prstGeom>
                    <a:noFill/>
                    <a:ln>
                      <a:noFill/>
                    </a:ln>
                  </pic:spPr>
                </pic:pic>
              </a:graphicData>
            </a:graphic>
          </wp:inline>
        </w:drawing>
      </w:r>
    </w:p>
    <w:p>
      <w:pPr>
        <w:spacing w:before="120"/>
        <w:jc w:val="center"/>
      </w:pPr>
      <w:r>
        <w:rPr>
          <w:rFonts w:hint="eastAsia" w:ascii="宋体" w:hAnsi="宋体" w:cs="宋体"/>
          <w:szCs w:val="21"/>
        </w:rPr>
        <w:t>位移变化速度曲线</w:t>
      </w:r>
      <w:r>
        <w:drawing>
          <wp:inline distT="0" distB="0" distL="0" distR="0">
            <wp:extent cx="4328160" cy="22098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4328160" cy="2209800"/>
                    </a:xfrm>
                    <a:prstGeom prst="rect">
                      <a:avLst/>
                    </a:prstGeom>
                    <a:noFill/>
                    <a:ln>
                      <a:noFill/>
                    </a:ln>
                  </pic:spPr>
                </pic:pic>
              </a:graphicData>
            </a:graphic>
          </wp:inline>
        </w:drawing>
      </w:r>
    </w:p>
    <w:p>
      <w:pPr>
        <w:spacing w:before="120"/>
        <w:jc w:val="center"/>
        <w:rPr>
          <w:rFonts w:ascii="宋体" w:hAnsi="宋体"/>
          <w:szCs w:val="21"/>
        </w:rPr>
      </w:pPr>
      <w:r>
        <w:rPr>
          <w:rFonts w:hint="eastAsia" w:ascii="宋体" w:hAnsi="宋体"/>
          <w:szCs w:val="21"/>
        </w:rPr>
        <w:t>位移变化加速度曲线</w:t>
      </w:r>
    </w:p>
    <w:p>
      <w:pPr>
        <w:numPr>
          <w:ilvl w:val="0"/>
          <w:numId w:val="29"/>
        </w:numPr>
        <w:spacing w:before="156" w:beforeLines="50" w:line="360" w:lineRule="auto"/>
        <w:ind w:left="720" w:firstLine="420" w:firstLineChars="200"/>
        <w:rPr>
          <w:rFonts w:ascii="宋体" w:hAnsi="宋体"/>
          <w:sz w:val="24"/>
        </w:rPr>
      </w:pPr>
      <w:r>
        <w:rPr>
          <w:rFonts w:hint="eastAsia" w:ascii="宋体" w:hAnsi="宋体"/>
        </w:rPr>
        <w:t>传感器芯片温度变化曲线：直接读取深孔内单个传感器芯片温度值随时间的变化曲线，水平坐标为时间，单位为天，最小刻度为小时。纵坐标为温度值，单位为摄氏度（</w:t>
      </w:r>
      <w:r>
        <w:rPr>
          <w:rFonts w:hint="eastAsia" w:ascii="宋体" w:hAnsi="宋体" w:cs="宋体"/>
        </w:rPr>
        <w:t>°C</w:t>
      </w:r>
      <w:r>
        <w:rPr>
          <w:rFonts w:hint="eastAsia" w:ascii="宋体" w:hAnsi="宋体"/>
        </w:rPr>
        <w:t>），最小刻度为</w:t>
      </w:r>
      <w:r>
        <w:rPr>
          <w:rFonts w:hint="eastAsia" w:ascii="宋体" w:hAnsi="宋体" w:cs="宋体"/>
        </w:rPr>
        <w:t>°C</w:t>
      </w:r>
      <w:r>
        <w:rPr>
          <w:rFonts w:hint="eastAsia" w:ascii="宋体" w:hAnsi="宋体"/>
        </w:rPr>
        <w:t>或</w:t>
      </w:r>
      <w:r>
        <w:rPr>
          <w:rFonts w:hint="eastAsia" w:ascii="宋体" w:hAnsi="宋体" w:cs="宋体"/>
        </w:rPr>
        <w:t>°C</w:t>
      </w:r>
      <w:r>
        <w:rPr>
          <w:rFonts w:hint="eastAsia" w:ascii="宋体" w:hAnsi="宋体"/>
        </w:rPr>
        <w:t>倍数。默认展示全部历史曲线，并且横、纵坐标的最大值、最小值可人工调整。支持用鼠标进行放大，缩小。X轴，Y轴，可以拖动放大缩小。</w:t>
      </w:r>
    </w:p>
    <w:p>
      <w:pPr>
        <w:pStyle w:val="43"/>
        <w:spacing w:line="360" w:lineRule="auto"/>
        <w:ind w:firstLine="480"/>
        <w:jc w:val="left"/>
        <w:rPr>
          <w:rFonts w:ascii="宋体" w:hAnsi="宋体"/>
        </w:rPr>
      </w:pPr>
      <w:r>
        <w:rPr>
          <w:rFonts w:hint="eastAsia" w:ascii="宋体" w:hAnsi="宋体"/>
          <w:sz w:val="24"/>
        </w:rPr>
        <w:t>默认将全部曲线展示出来，但需要具有自由选择时段的功能，展示某一时间区段的监测曲线。</w:t>
      </w:r>
      <w:r>
        <w:rPr>
          <w:rFonts w:ascii="宋体" w:hAnsi="宋体"/>
          <w:sz w:val="24"/>
        </w:rPr>
        <w:drawing>
          <wp:inline distT="0" distB="0" distL="0" distR="0">
            <wp:extent cx="2019300" cy="28956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2019300" cy="289560"/>
                    </a:xfrm>
                    <a:prstGeom prst="rect">
                      <a:avLst/>
                    </a:prstGeom>
                    <a:noFill/>
                    <a:ln>
                      <a:noFill/>
                    </a:ln>
                  </pic:spPr>
                </pic:pic>
              </a:graphicData>
            </a:graphic>
          </wp:inline>
        </w:drawing>
      </w:r>
    </w:p>
    <w:p>
      <w:pPr>
        <w:numPr>
          <w:ilvl w:val="0"/>
          <w:numId w:val="30"/>
        </w:numPr>
        <w:spacing w:before="156" w:beforeLines="50" w:line="360" w:lineRule="auto"/>
        <w:ind w:left="360" w:firstLine="422" w:firstLineChars="200"/>
        <w:jc w:val="left"/>
        <w:rPr>
          <w:rFonts w:ascii="宋体" w:hAnsi="宋体" w:cs="宋体"/>
          <w:b/>
          <w:bCs/>
        </w:rPr>
      </w:pPr>
      <w:r>
        <w:rPr>
          <w:rFonts w:hint="eastAsia" w:ascii="宋体" w:hAnsi="宋体" w:cs="宋体"/>
          <w:b/>
          <w:bCs/>
        </w:rPr>
        <w:t xml:space="preserve">深部位移监测异常情况处理 </w:t>
      </w:r>
    </w:p>
    <w:p>
      <w:pPr>
        <w:spacing w:before="120" w:line="360" w:lineRule="auto"/>
        <w:ind w:firstLine="480"/>
        <w:jc w:val="left"/>
        <w:rPr>
          <w:rFonts w:ascii="宋体" w:hAnsi="宋体" w:cs="宋体"/>
        </w:rPr>
      </w:pPr>
      <w:r>
        <w:rPr>
          <w:rFonts w:hint="eastAsia" w:ascii="宋体" w:hAnsi="宋体" w:cs="宋体"/>
        </w:rPr>
        <w:t>可能遇到的问题、处理方式均与高铁路基监测类似。但与高铁路基监测不同的是，由于深部位移监测环境稳定，不存在高速列车通过对路基监测数据的影响，因此深部位移监测一天内的全部数据均参与曲线生成计算，并且不进行某个时间段内的平均值计算。</w:t>
      </w:r>
    </w:p>
    <w:p>
      <w:pPr>
        <w:pStyle w:val="44"/>
        <w:spacing w:before="156"/>
        <w:ind w:firstLine="480"/>
        <w:jc w:val="left"/>
        <w:rPr>
          <w:rFonts w:ascii="宋体" w:hAnsi="宋体" w:cs="宋体"/>
          <w:sz w:val="24"/>
          <w:szCs w:val="24"/>
        </w:rPr>
      </w:pPr>
      <w:r>
        <w:rPr>
          <w:rFonts w:hint="eastAsia" w:ascii="宋体" w:hAnsi="宋体" w:cs="宋体"/>
          <w:sz w:val="24"/>
          <w:szCs w:val="24"/>
        </w:rPr>
        <w:t>（1）数据跳动异常判断</w:t>
      </w:r>
    </w:p>
    <w:p>
      <w:pPr>
        <w:pStyle w:val="44"/>
        <w:spacing w:before="156"/>
        <w:ind w:firstLine="480"/>
        <w:jc w:val="left"/>
        <w:rPr>
          <w:rFonts w:ascii="宋体" w:hAnsi="宋体" w:cs="宋体"/>
          <w:sz w:val="24"/>
          <w:szCs w:val="24"/>
        </w:rPr>
      </w:pPr>
      <w:r>
        <w:rPr>
          <w:rFonts w:hint="eastAsia" w:ascii="宋体" w:hAnsi="宋体" w:cs="宋体"/>
          <w:sz w:val="24"/>
          <w:szCs w:val="24"/>
        </w:rPr>
        <w:t>传感器当前时刻角度值与前一时刻角度值对比得到差值的绝对值Δa。</w:t>
      </w:r>
    </w:p>
    <w:p>
      <w:pPr>
        <w:pStyle w:val="44"/>
        <w:numPr>
          <w:ilvl w:val="0"/>
          <w:numId w:val="31"/>
        </w:numPr>
        <w:spacing w:before="156"/>
        <w:ind w:firstLine="480"/>
        <w:jc w:val="left"/>
        <w:rPr>
          <w:rFonts w:hint="eastAsia" w:ascii="宋体" w:hAnsi="宋体" w:cs="宋体"/>
          <w:sz w:val="24"/>
          <w:szCs w:val="24"/>
        </w:rPr>
      </w:pPr>
      <w:r>
        <w:rPr>
          <w:rFonts w:hint="eastAsia" w:ascii="宋体" w:hAnsi="宋体" w:cs="宋体"/>
          <w:sz w:val="24"/>
          <w:szCs w:val="24"/>
        </w:rPr>
        <w:t>若Δa超过限定值f1（f1可调，目前暂时定为0.0</w:t>
      </w:r>
      <w:r>
        <w:rPr>
          <w:rFonts w:hint="eastAsia" w:ascii="宋体" w:hAnsi="宋体" w:cs="宋体"/>
          <w:sz w:val="24"/>
          <w:szCs w:val="24"/>
          <w:lang w:val="en-US" w:eastAsia="zh-CN"/>
        </w:rPr>
        <w:t>6</w:t>
      </w:r>
      <w:r>
        <w:rPr>
          <w:rFonts w:hint="eastAsia" w:ascii="宋体" w:hAnsi="宋体" w:cs="宋体"/>
          <w:sz w:val="24"/>
          <w:szCs w:val="24"/>
        </w:rPr>
        <w:t>度），则与前后传感器差值的绝对值（假设为Δb、Δc的值）进行对比（Δb=当前时刻值b2-前一时刻值b1；Δc=当前时刻值c2-前一时刻值c1）：</w:t>
      </w:r>
      <w:r>
        <w:rPr>
          <w:rFonts w:hint="eastAsia" w:ascii="宋体" w:hAnsi="宋体" w:cs="宋体"/>
          <w:sz w:val="24"/>
          <w:szCs w:val="24"/>
        </w:rPr>
        <w:br w:type="textWrapping"/>
      </w:r>
      <w:r>
        <w:rPr>
          <w:rFonts w:hint="eastAsia" w:ascii="宋体" w:hAnsi="宋体" w:cs="宋体"/>
          <w:sz w:val="24"/>
          <w:szCs w:val="24"/>
        </w:rPr>
        <w:fldChar w:fldCharType="begin"/>
      </w:r>
      <w:r>
        <w:rPr>
          <w:rFonts w:hint="eastAsia" w:ascii="宋体" w:hAnsi="宋体" w:cs="宋体"/>
          <w:sz w:val="24"/>
          <w:szCs w:val="24"/>
        </w:rPr>
        <w:instrText xml:space="preserve"> EQ \o\ac(○,</w:instrText>
      </w:r>
      <w:r>
        <w:rPr>
          <w:rFonts w:hint="eastAsia" w:ascii="宋体" w:hAnsi="宋体" w:cs="宋体"/>
          <w:position w:val="3"/>
          <w:sz w:val="16"/>
          <w:szCs w:val="24"/>
        </w:rPr>
        <w:instrText xml:space="preserve">1</w:instrText>
      </w:r>
      <w:r>
        <w:rPr>
          <w:rFonts w:hint="eastAsia" w:ascii="宋体" w:hAnsi="宋体" w:cs="宋体"/>
          <w:sz w:val="24"/>
          <w:szCs w:val="24"/>
        </w:rPr>
        <w:instrText xml:space="preserve">)</w:instrText>
      </w:r>
      <w:r>
        <w:rPr>
          <w:rFonts w:hint="eastAsia" w:ascii="宋体" w:hAnsi="宋体" w:cs="宋体"/>
          <w:sz w:val="24"/>
          <w:szCs w:val="24"/>
        </w:rPr>
        <w:fldChar w:fldCharType="end"/>
      </w:r>
      <w:r>
        <w:rPr>
          <w:rFonts w:hint="eastAsia" w:ascii="宋体" w:hAnsi="宋体" w:cs="宋体"/>
          <w:sz w:val="24"/>
          <w:szCs w:val="24"/>
        </w:rPr>
        <w:t>Δa超过(Δb+Δc)/2的f2（f2可调，暂时为1.5）倍，则判定该传感器当前时刻的数据异常，取前一时刻角度值；</w:t>
      </w:r>
      <w:r>
        <w:rPr>
          <w:rFonts w:hint="eastAsia" w:ascii="宋体" w:hAnsi="宋体" w:cs="宋体"/>
          <w:sz w:val="24"/>
          <w:szCs w:val="24"/>
        </w:rPr>
        <w:br w:type="textWrapping"/>
      </w:r>
      <w:r>
        <w:rPr>
          <w:rFonts w:hint="eastAsia" w:ascii="宋体" w:hAnsi="宋体" w:cs="宋体"/>
          <w:sz w:val="24"/>
          <w:szCs w:val="24"/>
        </w:rPr>
        <w:fldChar w:fldCharType="begin"/>
      </w:r>
      <w:r>
        <w:rPr>
          <w:rFonts w:hint="eastAsia" w:ascii="宋体" w:hAnsi="宋体" w:cs="宋体"/>
          <w:sz w:val="24"/>
          <w:szCs w:val="24"/>
        </w:rPr>
        <w:instrText xml:space="preserve"> EQ \o\ac(○,</w:instrText>
      </w:r>
      <w:r>
        <w:rPr>
          <w:rFonts w:hint="eastAsia" w:ascii="宋体" w:hAnsi="宋体" w:cs="宋体"/>
          <w:position w:val="3"/>
          <w:sz w:val="16"/>
          <w:szCs w:val="24"/>
        </w:rPr>
        <w:instrText xml:space="preserve">2</w:instrText>
      </w:r>
      <w:r>
        <w:rPr>
          <w:rFonts w:hint="eastAsia" w:ascii="宋体" w:hAnsi="宋体" w:cs="宋体"/>
          <w:sz w:val="24"/>
          <w:szCs w:val="24"/>
        </w:rPr>
        <w:instrText xml:space="preserve">)</w:instrText>
      </w:r>
      <w:r>
        <w:rPr>
          <w:rFonts w:hint="eastAsia" w:ascii="宋体" w:hAnsi="宋体" w:cs="宋体"/>
          <w:sz w:val="24"/>
          <w:szCs w:val="24"/>
        </w:rPr>
        <w:fldChar w:fldCharType="end"/>
      </w:r>
      <w:r>
        <w:rPr>
          <w:rFonts w:hint="eastAsia" w:ascii="宋体" w:hAnsi="宋体" w:cs="宋体"/>
          <w:sz w:val="24"/>
          <w:szCs w:val="24"/>
        </w:rPr>
        <w:t>Δa没有超过(Δb+Δc)/2的f2倍，则判定该传感器当前时刻的数据不属于异常跳动，可能是确实发生了变化，取当前时刻角度实际值。</w:t>
      </w:r>
      <w:r>
        <w:rPr>
          <w:rFonts w:hint="eastAsia" w:ascii="宋体" w:hAnsi="宋体" w:cs="宋体"/>
          <w:sz w:val="24"/>
          <w:szCs w:val="24"/>
        </w:rPr>
        <w:br w:type="textWrapping"/>
      </w:r>
      <w:r>
        <w:rPr>
          <w:rFonts w:hint="eastAsia" w:ascii="宋体" w:hAnsi="宋体" w:cs="宋体"/>
          <w:sz w:val="24"/>
          <w:szCs w:val="24"/>
        </w:rPr>
        <w:t xml:space="preserve">    2）若Δa未超过限定值f1（目前暂时定为0.04度），则判定该传感器当前时刻的数据不属于异常跳动，取前时刻角度实际值。</w:t>
      </w:r>
      <w:r>
        <w:rPr>
          <w:rFonts w:hint="eastAsia" w:ascii="宋体" w:hAnsi="宋体" w:cs="宋体"/>
          <w:sz w:val="24"/>
          <w:szCs w:val="24"/>
        </w:rPr>
        <w:br w:type="textWrapping"/>
      </w:r>
      <w:r>
        <w:rPr>
          <w:rFonts w:hint="eastAsia" w:ascii="宋体" w:hAnsi="宋体" w:cs="宋体"/>
          <w:sz w:val="24"/>
          <w:szCs w:val="24"/>
        </w:rPr>
        <w:t xml:space="preserve">   深孔内每个传感器都需要进行这样的对比判断。</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962775" cy="3219450"/>
            <wp:effectExtent l="0" t="0" r="9525" b="0"/>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81"/>
                    <a:stretch>
                      <a:fillRect/>
                    </a:stretch>
                  </pic:blipFill>
                  <pic:spPr>
                    <a:xfrm>
                      <a:off x="0" y="0"/>
                      <a:ext cx="6962775" cy="3219450"/>
                    </a:xfrm>
                    <a:prstGeom prst="rect">
                      <a:avLst/>
                    </a:prstGeom>
                    <a:noFill/>
                    <a:ln w="9525">
                      <a:noFill/>
                    </a:ln>
                  </pic:spPr>
                </pic:pic>
              </a:graphicData>
            </a:graphic>
          </wp:inline>
        </w:drawing>
      </w:r>
    </w:p>
    <w:p>
      <w:pPr>
        <w:pStyle w:val="44"/>
        <w:numPr>
          <w:ilvl w:val="0"/>
          <w:numId w:val="0"/>
        </w:numPr>
        <w:spacing w:before="156"/>
        <w:jc w:val="left"/>
        <w:rPr>
          <w:rFonts w:hint="eastAsia" w:ascii="宋体" w:hAnsi="宋体" w:cs="宋体"/>
          <w:sz w:val="24"/>
          <w:szCs w:val="24"/>
        </w:rPr>
      </w:pPr>
    </w:p>
    <w:p>
      <w:pPr>
        <w:pStyle w:val="44"/>
        <w:spacing w:before="156"/>
        <w:ind w:firstLine="480"/>
        <w:jc w:val="left"/>
        <w:rPr>
          <w:rFonts w:ascii="宋体" w:hAnsi="宋体" w:cs="宋体"/>
          <w:sz w:val="24"/>
          <w:szCs w:val="24"/>
        </w:rPr>
      </w:pPr>
      <w:r>
        <w:rPr>
          <w:rFonts w:hint="eastAsia" w:ascii="宋体" w:hAnsi="宋体" w:cs="宋体"/>
          <w:sz w:val="24"/>
          <w:szCs w:val="24"/>
        </w:rPr>
        <w:t>（2）漏数据问题</w:t>
      </w:r>
    </w:p>
    <w:p>
      <w:pPr>
        <w:pStyle w:val="44"/>
        <w:spacing w:before="156"/>
        <w:ind w:firstLine="480"/>
        <w:jc w:val="left"/>
        <w:rPr>
          <w:rFonts w:ascii="宋体" w:hAnsi="宋体" w:cs="宋体"/>
          <w:color w:val="FF0000"/>
          <w:sz w:val="24"/>
          <w:szCs w:val="24"/>
        </w:rPr>
      </w:pPr>
      <w:r>
        <w:rPr>
          <w:rFonts w:hint="eastAsia" w:ascii="宋体" w:hAnsi="宋体" w:cs="宋体"/>
          <w:color w:val="FF0000"/>
          <w:sz w:val="24"/>
          <w:szCs w:val="24"/>
        </w:rPr>
        <w:t>如果传感器角度值超过仪器量程或者没有角度值，采用上一时刻的角度值进行补值处理，在补值多次后，如果当前时刻传感器又收到数据，用”数据跳动异常判断”中的方法对改值进行判断是否要取用该值。如果上传的真正数据与以前的数据变化很大，达不到“数据跳动异常判断”中的要求，则还是用前一时刻的数据进行补数据。</w:t>
      </w:r>
    </w:p>
    <w:p>
      <w:pPr>
        <w:pStyle w:val="44"/>
        <w:spacing w:before="156"/>
        <w:ind w:firstLine="480"/>
        <w:jc w:val="left"/>
        <w:rPr>
          <w:rFonts w:ascii="宋体" w:hAnsi="宋体" w:cs="宋体"/>
          <w:color w:val="FF0000"/>
          <w:sz w:val="24"/>
          <w:szCs w:val="24"/>
        </w:rPr>
      </w:pPr>
      <w:r>
        <w:rPr>
          <w:rFonts w:hint="eastAsia" w:ascii="宋体" w:hAnsi="宋体" w:cs="宋体"/>
          <w:color w:val="FF0000"/>
          <w:sz w:val="24"/>
          <w:szCs w:val="24"/>
        </w:rPr>
        <w:t>如果没有数据上下浮动-0.0001或者+0.0002，所以边坡这边计算是通过这个角度值进行计算，但是在展示的时候是通过位移2位，角度3位，其他都保留3位有效数字</w:t>
      </w:r>
    </w:p>
    <w:p>
      <w:pPr>
        <w:pStyle w:val="44"/>
        <w:spacing w:before="156"/>
        <w:ind w:firstLine="480"/>
        <w:jc w:val="left"/>
        <w:rPr>
          <w:rFonts w:ascii="宋体" w:hAnsi="宋体" w:cs="宋体"/>
          <w:sz w:val="24"/>
          <w:szCs w:val="24"/>
        </w:rPr>
      </w:pPr>
      <w:r>
        <w:rPr>
          <w:rFonts w:hint="eastAsia" w:ascii="宋体" w:hAnsi="宋体" w:cs="宋体"/>
          <w:sz w:val="24"/>
          <w:szCs w:val="24"/>
        </w:rPr>
        <w:t>（3）传感器停止工作</w:t>
      </w:r>
    </w:p>
    <w:p>
      <w:pPr>
        <w:pStyle w:val="44"/>
        <w:spacing w:before="156"/>
        <w:ind w:firstLine="480"/>
        <w:jc w:val="left"/>
        <w:rPr>
          <w:rFonts w:ascii="宋体" w:hAnsi="宋体" w:cs="宋体"/>
          <w:sz w:val="24"/>
          <w:szCs w:val="24"/>
        </w:rPr>
      </w:pPr>
      <w:r>
        <w:rPr>
          <w:rFonts w:hint="eastAsia" w:ascii="宋体" w:hAnsi="宋体" w:cs="宋体"/>
          <w:sz w:val="24"/>
          <w:szCs w:val="24"/>
        </w:rPr>
        <w:t>如果一个传感器连续</w:t>
      </w:r>
      <w:r>
        <w:rPr>
          <w:rFonts w:hint="eastAsia" w:ascii="宋体" w:hAnsi="宋体" w:cs="宋体"/>
          <w:b/>
          <w:bCs/>
          <w:sz w:val="24"/>
          <w:szCs w:val="24"/>
        </w:rPr>
        <w:t>七天</w:t>
      </w:r>
      <w:r>
        <w:rPr>
          <w:rFonts w:hint="eastAsia" w:ascii="宋体" w:hAnsi="宋体" w:cs="宋体"/>
          <w:sz w:val="24"/>
          <w:szCs w:val="24"/>
        </w:rPr>
        <w:t>没有数据，则该传感器设置为“停止工作”，并在</w:t>
      </w:r>
      <w:r>
        <w:rPr>
          <w:rFonts w:hint="eastAsia" w:ascii="宋体" w:hAnsi="宋体" w:cs="宋体"/>
          <w:sz w:val="24"/>
          <w:szCs w:val="24"/>
          <w:lang w:val="zh-CN"/>
        </w:rPr>
        <w:t>监测设备工作状态自检模块中体现</w:t>
      </w:r>
      <w:r>
        <w:rPr>
          <w:rFonts w:hint="eastAsia" w:ascii="宋体" w:hAnsi="宋体" w:cs="宋体"/>
          <w:sz w:val="24"/>
          <w:szCs w:val="24"/>
        </w:rPr>
        <w:t>。但仍按照“方法二：漏数据问题”生成深孔曲线。</w:t>
      </w:r>
    </w:p>
    <w:p>
      <w:pPr>
        <w:pStyle w:val="44"/>
        <w:spacing w:before="156"/>
        <w:ind w:firstLine="480"/>
        <w:jc w:val="left"/>
        <w:rPr>
          <w:rFonts w:ascii="宋体" w:hAnsi="宋体" w:cs="宋体"/>
          <w:sz w:val="24"/>
          <w:szCs w:val="24"/>
        </w:rPr>
      </w:pPr>
      <w:r>
        <w:rPr>
          <w:rFonts w:hint="eastAsia" w:ascii="宋体" w:hAnsi="宋体" w:cs="宋体"/>
          <w:sz w:val="24"/>
          <w:szCs w:val="24"/>
        </w:rPr>
        <w:t>(4)如同高铁路基监测，允许修改初始监测日期，并根据初始监测日期，重新计算、生成监测曲线。</w:t>
      </w:r>
    </w:p>
    <w:p>
      <w:pPr>
        <w:pStyle w:val="5"/>
        <w:numPr>
          <w:ilvl w:val="0"/>
          <w:numId w:val="0"/>
        </w:numPr>
        <w:rPr>
          <w:i w:val="0"/>
        </w:rPr>
      </w:pPr>
      <w:r>
        <w:rPr>
          <w:rFonts w:hint="eastAsia"/>
          <w:i w:val="0"/>
        </w:rPr>
        <w:t>4.5.1.</w:t>
      </w:r>
      <w:bookmarkStart w:id="75" w:name="_Toc15888"/>
      <w:r>
        <w:rPr>
          <w:rFonts w:hint="eastAsia"/>
          <w:i w:val="0"/>
        </w:rPr>
        <w:t>3地表变形监测曲线</w:t>
      </w:r>
      <w:bookmarkEnd w:id="75"/>
    </w:p>
    <w:p>
      <w:pPr>
        <w:spacing w:before="120" w:line="360" w:lineRule="auto"/>
        <w:ind w:firstLine="480"/>
        <w:rPr>
          <w:rFonts w:ascii="宋体" w:hAnsi="宋体"/>
        </w:rPr>
      </w:pPr>
      <w:r>
        <w:rPr>
          <w:rFonts w:hint="eastAsia"/>
        </w:rPr>
        <w:t>地表变形监测曲线与深部位移监测中</w:t>
      </w:r>
      <w:r>
        <w:rPr>
          <w:rFonts w:hint="eastAsia" w:ascii="宋体" w:hAnsi="宋体"/>
        </w:rPr>
        <w:t>以单个传感器为对象的监测曲线类似，但更简单。细分为：</w:t>
      </w:r>
    </w:p>
    <w:p>
      <w:pPr>
        <w:spacing w:before="120" w:line="360" w:lineRule="auto"/>
        <w:ind w:firstLine="480"/>
        <w:jc w:val="left"/>
        <w:rPr>
          <w:rFonts w:ascii="宋体" w:hAnsi="宋体"/>
        </w:rPr>
      </w:pPr>
      <w:r>
        <w:rPr>
          <w:rFonts w:hint="eastAsia" w:ascii="宋体" w:hAnsi="宋体"/>
        </w:rPr>
        <w:t>1）角度变化曲线（X、Y两个方向，以及合角度），</w:t>
      </w:r>
    </w:p>
    <w:p>
      <w:pPr>
        <w:spacing w:before="120" w:line="360" w:lineRule="auto"/>
        <w:ind w:firstLine="480"/>
        <w:jc w:val="left"/>
        <w:rPr>
          <w:rFonts w:ascii="宋体" w:hAnsi="宋体"/>
        </w:rPr>
      </w:pPr>
      <w:r>
        <w:rPr>
          <w:rFonts w:hint="eastAsia" w:ascii="宋体" w:hAnsi="宋体"/>
        </w:rPr>
        <w:t>2）角度变化速度曲线（X、Y两个方向，以及合角度），</w:t>
      </w:r>
    </w:p>
    <w:p>
      <w:pPr>
        <w:spacing w:before="120" w:line="360" w:lineRule="auto"/>
        <w:ind w:firstLine="480"/>
        <w:jc w:val="left"/>
        <w:rPr>
          <w:rFonts w:ascii="宋体" w:hAnsi="宋体" w:cs="宋体"/>
        </w:rPr>
      </w:pPr>
      <w:r>
        <w:rPr>
          <w:rFonts w:hint="eastAsia" w:ascii="宋体" w:hAnsi="宋体" w:cs="宋体"/>
        </w:rPr>
        <w:t>3）角度变化加速度曲线（X、Y两个方向，以及合角度），</w:t>
      </w:r>
    </w:p>
    <w:p>
      <w:pPr>
        <w:spacing w:before="120" w:line="360" w:lineRule="auto"/>
        <w:ind w:firstLine="480"/>
        <w:jc w:val="left"/>
        <w:rPr>
          <w:rFonts w:ascii="宋体" w:hAnsi="宋体" w:cs="宋体"/>
        </w:rPr>
      </w:pPr>
      <w:r>
        <w:rPr>
          <w:rFonts w:hint="eastAsia" w:ascii="宋体" w:hAnsi="宋体" w:cs="宋体"/>
        </w:rPr>
        <w:t>4）传感器芯片温度变化曲线。</w:t>
      </w:r>
    </w:p>
    <w:p>
      <w:pPr>
        <w:spacing w:before="120" w:line="360" w:lineRule="auto"/>
        <w:ind w:firstLine="482"/>
        <w:rPr>
          <w:b/>
          <w:bCs/>
        </w:rPr>
      </w:pPr>
      <w:r>
        <w:rPr>
          <w:b/>
          <w:bCs/>
        </w:rPr>
        <w:t>1</w:t>
      </w:r>
      <w:r>
        <w:rPr>
          <w:rFonts w:hint="eastAsia"/>
          <w:b/>
          <w:bCs/>
        </w:rPr>
        <w:t>、地表变形监测异常情况处理</w:t>
      </w:r>
    </w:p>
    <w:p>
      <w:pPr>
        <w:spacing w:before="120" w:line="360" w:lineRule="auto"/>
        <w:ind w:firstLine="480"/>
        <w:jc w:val="left"/>
        <w:rPr>
          <w:rFonts w:ascii="宋体" w:hAnsi="宋体" w:cs="宋体"/>
        </w:rPr>
      </w:pPr>
      <w:r>
        <w:rPr>
          <w:rFonts w:hint="eastAsia" w:ascii="宋体" w:hAnsi="宋体" w:cs="宋体"/>
        </w:rPr>
        <w:t>（1）角度变化曲线（X、Y两个方向，以及合角度）</w:t>
      </w:r>
    </w:p>
    <w:p>
      <w:pPr>
        <w:spacing w:before="120" w:line="360" w:lineRule="auto"/>
        <w:ind w:firstLine="480"/>
        <w:jc w:val="left"/>
        <w:rPr>
          <w:rFonts w:ascii="宋体" w:hAnsi="宋体" w:cs="宋体"/>
        </w:rPr>
      </w:pPr>
      <w:r>
        <w:rPr>
          <w:rFonts w:hint="eastAsia" w:ascii="宋体" w:hAnsi="宋体" w:cs="宋体"/>
        </w:rPr>
        <w:t>参见以单个传感器为对象的监测曲线中角度变化曲线展示方法。合角度为X、Y两方向角度的平方和开根号</w:t>
      </w:r>
      <w:r>
        <w:rPr>
          <w:rFonts w:hint="eastAsia" w:ascii="宋体" w:hAnsi="宋体" w:cs="宋体"/>
          <w:position w:val="-6"/>
          <w:sz w:val="24"/>
        </w:rPr>
        <w:object>
          <v:shape id="_x0000_i1031" o:spt="75" type="#_x0000_t75" style="height:19.4pt;width:51.35pt;" o:ole="t" filled="f" o:preferrelative="t" stroked="f" coordsize="21600,21600">
            <v:path/>
            <v:fill on="f" focussize="0,0"/>
            <v:stroke on="f" joinstyle="miter"/>
            <v:imagedata r:id="rId74" o:title=""/>
            <o:lock v:ext="edit" aspectratio="t"/>
            <w10:wrap type="none"/>
            <w10:anchorlock/>
          </v:shape>
          <o:OLEObject Type="Embed" ProgID="Equation.3" ShapeID="_x0000_i1031" DrawAspect="Content" ObjectID="_1468075731" r:id="rId82">
            <o:LockedField>false</o:LockedField>
          </o:OLEObject>
        </w:object>
      </w:r>
      <w:r>
        <w:rPr>
          <w:rFonts w:hint="eastAsia" w:ascii="宋体" w:hAnsi="宋体" w:cs="宋体"/>
        </w:rPr>
        <w:t>。</w:t>
      </w:r>
    </w:p>
    <w:p>
      <w:pPr>
        <w:spacing w:before="120" w:line="360" w:lineRule="auto"/>
        <w:ind w:firstLine="480"/>
        <w:jc w:val="left"/>
        <w:rPr>
          <w:rFonts w:ascii="宋体" w:hAnsi="宋体"/>
        </w:rPr>
      </w:pPr>
      <w:r>
        <w:rPr>
          <w:rFonts w:hint="eastAsia" w:ascii="宋体" w:hAnsi="宋体"/>
        </w:rPr>
        <w:t>（2）角度变化速度曲线（X、Y两个方向，以及合角度），角度变化加速度曲线（X、Y两个方向，以及合角度）</w:t>
      </w:r>
    </w:p>
    <w:p>
      <w:pPr>
        <w:spacing w:before="120" w:line="360" w:lineRule="auto"/>
        <w:ind w:firstLine="480"/>
        <w:rPr>
          <w:rFonts w:ascii="宋体" w:hAnsi="宋体" w:cs="宋体"/>
        </w:rPr>
      </w:pPr>
      <w:r>
        <w:rPr>
          <w:rFonts w:hint="eastAsia" w:ascii="宋体" w:hAnsi="宋体" w:cs="宋体"/>
        </w:rPr>
        <w:t>X、Y角速度曲线简述：该曲线用于反映角度的变化速率。通过从数据库读取的角度值，软件后续通过算法换算得到的。展示效果和显示方式和角度曲线一致。计算公式：相邻两个时间点的角度值之差除以时间间隔。</w:t>
      </w:r>
    </w:p>
    <w:p>
      <w:pPr>
        <w:spacing w:before="120" w:line="360" w:lineRule="auto"/>
        <w:ind w:firstLine="480"/>
      </w:pPr>
      <w:r>
        <w:rPr>
          <w:rFonts w:hint="eastAsia" w:ascii="宋体" w:hAnsi="宋体" w:cs="宋体"/>
        </w:rPr>
        <w:t>X、Y角加速度曲线：该曲线用于反映角加速度变化情况。通过之前换算好的角速度变化而来。计算公式：相邻两个时间点的角速度值之差除以时间间隔。</w:t>
      </w:r>
    </w:p>
    <w:p>
      <w:pPr>
        <w:spacing w:before="120" w:line="360" w:lineRule="auto"/>
        <w:ind w:firstLine="482"/>
        <w:rPr>
          <w:b/>
          <w:bCs/>
        </w:rPr>
      </w:pPr>
      <w:r>
        <w:rPr>
          <w:b/>
          <w:bCs/>
        </w:rPr>
        <w:t>2</w:t>
      </w:r>
      <w:r>
        <w:rPr>
          <w:rFonts w:hint="eastAsia"/>
          <w:b/>
          <w:bCs/>
        </w:rPr>
        <w:t>、地表变形监测异常情况处理</w:t>
      </w:r>
    </w:p>
    <w:p>
      <w:pPr>
        <w:spacing w:before="120" w:line="360" w:lineRule="auto"/>
        <w:ind w:firstLine="480"/>
        <w:rPr>
          <w:rFonts w:ascii="宋体" w:hAnsi="宋体"/>
        </w:rPr>
      </w:pPr>
      <w:r>
        <w:rPr>
          <w:rFonts w:hint="eastAsia"/>
        </w:rPr>
        <w:t>参见深部位移监测</w:t>
      </w:r>
      <w:r>
        <w:rPr>
          <w:rFonts w:hint="eastAsia" w:ascii="宋体" w:hAnsi="宋体"/>
        </w:rPr>
        <w:t>单个传感器曲线异常处理。</w:t>
      </w:r>
    </w:p>
    <w:p>
      <w:pPr>
        <w:pStyle w:val="43"/>
        <w:widowControl/>
        <w:shd w:val="clear" w:color="auto" w:fill="FFFFFF"/>
        <w:spacing w:before="100" w:beforeAutospacing="1" w:after="100" w:afterAutospacing="1"/>
        <w:ind w:left="-8" w:leftChars="-4" w:firstLine="7" w:firstLineChars="3"/>
        <w:jc w:val="left"/>
        <w:rPr>
          <w:sz w:val="24"/>
        </w:rPr>
      </w:pPr>
      <w:r>
        <w:rPr>
          <w:rFonts w:hint="eastAsia"/>
          <w:sz w:val="24"/>
        </w:rPr>
        <w:t>地表变形</w:t>
      </w:r>
      <w:r>
        <w:rPr>
          <w:rFonts w:ascii="Verdana" w:hAnsi="Verdana" w:cs="宋体"/>
          <w:color w:val="000000"/>
          <w:kern w:val="0"/>
          <w:sz w:val="24"/>
        </w:rPr>
        <w:t>监测</w:t>
      </w:r>
    </w:p>
    <w:p>
      <w:pPr>
        <w:pStyle w:val="43"/>
        <w:spacing w:line="360" w:lineRule="auto"/>
        <w:ind w:firstLine="424" w:firstLineChars="177"/>
        <w:jc w:val="left"/>
        <w:rPr>
          <w:sz w:val="24"/>
        </w:rPr>
      </w:pPr>
      <w:r>
        <w:rPr>
          <w:rFonts w:hint="eastAsia"/>
          <w:sz w:val="24"/>
        </w:rPr>
        <w:t>1、地表变形</w:t>
      </w:r>
      <w:r>
        <w:rPr>
          <w:sz w:val="24"/>
        </w:rPr>
        <w:t>监测曲线显示。</w:t>
      </w:r>
      <w:r>
        <w:rPr>
          <w:rFonts w:hint="eastAsia"/>
          <w:sz w:val="24"/>
          <w:highlight w:val="yellow"/>
        </w:rPr>
        <w:t>（窗口仅供参考</w:t>
      </w:r>
      <w:r>
        <w:rPr>
          <w:sz w:val="24"/>
          <w:highlight w:val="yellow"/>
        </w:rPr>
        <w:t>）</w:t>
      </w:r>
    </w:p>
    <w:p>
      <w:pPr>
        <w:pStyle w:val="43"/>
        <w:spacing w:line="360" w:lineRule="auto"/>
        <w:ind w:firstLine="0" w:firstLineChars="0"/>
        <w:jc w:val="center"/>
        <w:rPr>
          <w:sz w:val="24"/>
        </w:rPr>
      </w:pPr>
      <w:r>
        <w:drawing>
          <wp:inline distT="0" distB="0" distL="0" distR="0">
            <wp:extent cx="3939540" cy="225552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3939540" cy="2255520"/>
                    </a:xfrm>
                    <a:prstGeom prst="rect">
                      <a:avLst/>
                    </a:prstGeom>
                    <a:noFill/>
                    <a:ln>
                      <a:noFill/>
                    </a:ln>
                  </pic:spPr>
                </pic:pic>
              </a:graphicData>
            </a:graphic>
          </wp:inline>
        </w:drawing>
      </w:r>
    </w:p>
    <w:p>
      <w:pPr>
        <w:spacing w:before="120"/>
        <w:ind w:firstLine="480"/>
      </w:pPr>
      <w:r>
        <w:t>2</w:t>
      </w:r>
      <w:r>
        <w:rPr>
          <w:rFonts w:hint="eastAsia"/>
        </w:rPr>
        <w:t>、X、Y角度曲线</w:t>
      </w:r>
    </w:p>
    <w:p>
      <w:pPr>
        <w:pStyle w:val="43"/>
        <w:numPr>
          <w:ilvl w:val="1"/>
          <w:numId w:val="32"/>
        </w:numPr>
        <w:spacing w:before="156" w:beforeLines="50" w:line="360" w:lineRule="auto"/>
        <w:ind w:left="420" w:firstLine="60" w:firstLineChars="25"/>
        <w:rPr>
          <w:sz w:val="24"/>
        </w:rPr>
      </w:pPr>
      <w:r>
        <w:rPr>
          <w:rFonts w:hint="eastAsia"/>
          <w:sz w:val="24"/>
        </w:rPr>
        <w:t>简述：该功能首先选择需要查看角度曲线的时间段，然后读取数据库表，将对应基站下对应传感器的数据读出来。以横坐标为角度值，纵坐标为时间，从左到右显示。要求纵坐标最小显示刻度值为0.035°，曲线区中显示，占比80%(角度值曲线显示范围)，曲线进行纵向和横向的放大或者缩小。</w:t>
      </w:r>
    </w:p>
    <w:p>
      <w:pPr>
        <w:pStyle w:val="43"/>
        <w:numPr>
          <w:ilvl w:val="1"/>
          <w:numId w:val="32"/>
        </w:numPr>
        <w:spacing w:before="156" w:beforeLines="50" w:line="360" w:lineRule="auto"/>
        <w:ind w:left="420" w:firstLine="60" w:firstLineChars="25"/>
        <w:rPr>
          <w:sz w:val="24"/>
        </w:rPr>
      </w:pPr>
      <w:r>
        <w:rPr>
          <w:rFonts w:hint="eastAsia"/>
          <w:sz w:val="24"/>
        </w:rPr>
        <w:t>数据样式：</w:t>
      </w:r>
    </w:p>
    <w:p>
      <w:pPr>
        <w:widowControl/>
        <w:spacing w:before="120"/>
        <w:ind w:firstLine="480"/>
        <w:jc w:val="center"/>
        <w:rPr>
          <w:rFonts w:ascii="宋体" w:hAnsi="宋体" w:cs="宋体"/>
          <w:kern w:val="0"/>
        </w:rPr>
      </w:pPr>
      <w:r>
        <w:rPr>
          <w:kern w:val="0"/>
        </w:rPr>
        <w:drawing>
          <wp:inline distT="0" distB="0" distL="0" distR="0">
            <wp:extent cx="4831080" cy="2590800"/>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4831080" cy="2590800"/>
                    </a:xfrm>
                    <a:prstGeom prst="rect">
                      <a:avLst/>
                    </a:prstGeom>
                    <a:noFill/>
                    <a:ln>
                      <a:noFill/>
                    </a:ln>
                  </pic:spPr>
                </pic:pic>
              </a:graphicData>
            </a:graphic>
          </wp:inline>
        </w:drawing>
      </w:r>
    </w:p>
    <w:p>
      <w:pPr>
        <w:pStyle w:val="43"/>
        <w:numPr>
          <w:ilvl w:val="1"/>
          <w:numId w:val="32"/>
        </w:numPr>
        <w:spacing w:before="156" w:beforeLines="50"/>
        <w:ind w:left="0" w:firstLine="480"/>
        <w:rPr>
          <w:sz w:val="24"/>
        </w:rPr>
      </w:pPr>
      <w:r>
        <w:rPr>
          <w:rFonts w:hint="eastAsia"/>
          <w:sz w:val="24"/>
        </w:rPr>
        <w:t>计算公式：直接读取数据库值，无需计算</w:t>
      </w:r>
    </w:p>
    <w:p>
      <w:pPr>
        <w:pStyle w:val="43"/>
        <w:numPr>
          <w:ilvl w:val="1"/>
          <w:numId w:val="32"/>
        </w:numPr>
        <w:spacing w:before="156" w:beforeLines="50"/>
        <w:ind w:left="0" w:firstLine="480"/>
        <w:rPr>
          <w:sz w:val="24"/>
        </w:rPr>
      </w:pPr>
      <w:r>
        <w:rPr>
          <w:rFonts w:hint="eastAsia"/>
          <w:sz w:val="24"/>
        </w:rPr>
        <w:t>曲线展示:</w:t>
      </w:r>
    </w:p>
    <w:p>
      <w:pPr>
        <w:pStyle w:val="43"/>
        <w:widowControl/>
        <w:ind w:firstLine="0" w:firstLineChars="0"/>
        <w:jc w:val="center"/>
        <w:rPr>
          <w:rFonts w:ascii="宋体" w:hAnsi="宋体" w:cs="宋体"/>
          <w:kern w:val="0"/>
          <w:sz w:val="24"/>
        </w:rPr>
      </w:pPr>
      <w:r>
        <w:rPr>
          <w:kern w:val="0"/>
        </w:rPr>
        <w:drawing>
          <wp:inline distT="0" distB="0" distL="0" distR="0">
            <wp:extent cx="5105400" cy="2316480"/>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105400" cy="2316480"/>
                    </a:xfrm>
                    <a:prstGeom prst="rect">
                      <a:avLst/>
                    </a:prstGeom>
                    <a:noFill/>
                    <a:ln>
                      <a:noFill/>
                    </a:ln>
                  </pic:spPr>
                </pic:pic>
              </a:graphicData>
            </a:graphic>
          </wp:inline>
        </w:drawing>
      </w:r>
    </w:p>
    <w:p>
      <w:pPr>
        <w:spacing w:before="120"/>
        <w:ind w:firstLine="480"/>
      </w:pPr>
    </w:p>
    <w:p>
      <w:pPr>
        <w:spacing w:before="120"/>
        <w:ind w:left="420" w:firstLine="52" w:firstLineChars="25"/>
      </w:pPr>
      <w:r>
        <w:rPr>
          <w:rFonts w:hint="eastAsia"/>
        </w:rPr>
        <w:t>3、X、Y角速度曲线</w:t>
      </w:r>
    </w:p>
    <w:p>
      <w:pPr>
        <w:pStyle w:val="43"/>
        <w:numPr>
          <w:ilvl w:val="1"/>
          <w:numId w:val="32"/>
        </w:numPr>
        <w:spacing w:line="360" w:lineRule="auto"/>
        <w:ind w:left="420" w:firstLine="60" w:firstLineChars="25"/>
        <w:rPr>
          <w:sz w:val="24"/>
        </w:rPr>
      </w:pPr>
      <w:r>
        <w:rPr>
          <w:rFonts w:hint="eastAsia"/>
          <w:sz w:val="24"/>
        </w:rPr>
        <w:t>简述：该曲线用于反应角度的变化速率。通过从数据库读取的角度值，软件后续通过算法换算得到的。展示效果和显示方式和角度曲线一致。</w:t>
      </w:r>
    </w:p>
    <w:p>
      <w:pPr>
        <w:pStyle w:val="43"/>
        <w:numPr>
          <w:ilvl w:val="1"/>
          <w:numId w:val="32"/>
        </w:numPr>
        <w:spacing w:line="360" w:lineRule="auto"/>
        <w:ind w:left="420" w:firstLine="60" w:firstLineChars="25"/>
        <w:rPr>
          <w:sz w:val="24"/>
        </w:rPr>
      </w:pPr>
      <w:r>
        <w:rPr>
          <w:rFonts w:hint="eastAsia"/>
          <w:sz w:val="24"/>
        </w:rPr>
        <w:t>数据样式：见如上角度曲线数据样式。</w:t>
      </w:r>
    </w:p>
    <w:p>
      <w:pPr>
        <w:pStyle w:val="43"/>
        <w:numPr>
          <w:ilvl w:val="1"/>
          <w:numId w:val="32"/>
        </w:numPr>
        <w:spacing w:line="360" w:lineRule="auto"/>
        <w:ind w:left="420" w:firstLine="60" w:firstLineChars="25"/>
        <w:rPr>
          <w:sz w:val="24"/>
        </w:rPr>
      </w:pPr>
      <w:r>
        <w:rPr>
          <w:rFonts w:hint="eastAsia"/>
          <w:sz w:val="24"/>
        </w:rPr>
        <w:t>计算公式：相邻两个时间点的角度值之差除以时间间隔（按天计算）。</w:t>
      </w:r>
    </w:p>
    <w:p>
      <w:pPr>
        <w:pStyle w:val="43"/>
        <w:numPr>
          <w:ilvl w:val="1"/>
          <w:numId w:val="32"/>
        </w:numPr>
        <w:spacing w:line="360" w:lineRule="auto"/>
        <w:ind w:left="420" w:firstLine="60" w:firstLineChars="25"/>
        <w:rPr>
          <w:sz w:val="24"/>
        </w:rPr>
      </w:pPr>
      <w:r>
        <w:rPr>
          <w:rFonts w:hint="eastAsia"/>
          <w:sz w:val="24"/>
        </w:rPr>
        <w:t>曲线展示：</w:t>
      </w:r>
    </w:p>
    <w:p>
      <w:pPr>
        <w:pStyle w:val="43"/>
        <w:ind w:firstLine="0" w:firstLineChars="0"/>
        <w:jc w:val="center"/>
        <w:rPr>
          <w:sz w:val="24"/>
        </w:rPr>
      </w:pPr>
      <w:r>
        <w:rPr>
          <w:sz w:val="24"/>
        </w:rPr>
        <w:drawing>
          <wp:inline distT="0" distB="0" distL="0" distR="0">
            <wp:extent cx="4724400" cy="23698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4724400" cy="2369820"/>
                    </a:xfrm>
                    <a:prstGeom prst="rect">
                      <a:avLst/>
                    </a:prstGeom>
                    <a:noFill/>
                    <a:ln>
                      <a:noFill/>
                    </a:ln>
                  </pic:spPr>
                </pic:pic>
              </a:graphicData>
            </a:graphic>
          </wp:inline>
        </w:drawing>
      </w:r>
    </w:p>
    <w:p>
      <w:pPr>
        <w:pStyle w:val="43"/>
        <w:ind w:firstLine="0" w:firstLineChars="0"/>
        <w:rPr>
          <w:sz w:val="24"/>
        </w:rPr>
      </w:pPr>
    </w:p>
    <w:p>
      <w:pPr>
        <w:spacing w:before="120"/>
        <w:ind w:firstLine="480"/>
      </w:pPr>
      <w:r>
        <w:t>4</w:t>
      </w:r>
      <w:r>
        <w:rPr>
          <w:rFonts w:hint="eastAsia"/>
        </w:rPr>
        <w:t>、X、Y角加速度曲线</w:t>
      </w:r>
    </w:p>
    <w:p>
      <w:pPr>
        <w:pStyle w:val="43"/>
        <w:numPr>
          <w:ilvl w:val="1"/>
          <w:numId w:val="32"/>
        </w:numPr>
        <w:spacing w:line="360" w:lineRule="auto"/>
        <w:ind w:left="0" w:firstLine="480"/>
        <w:rPr>
          <w:sz w:val="24"/>
        </w:rPr>
      </w:pPr>
      <w:r>
        <w:rPr>
          <w:rFonts w:hint="eastAsia"/>
          <w:sz w:val="24"/>
        </w:rPr>
        <w:t>简述：该曲线用于反应角加速度变化情况。通过之前换算好的角速度变化而来。</w:t>
      </w:r>
    </w:p>
    <w:p>
      <w:pPr>
        <w:pStyle w:val="43"/>
        <w:numPr>
          <w:ilvl w:val="1"/>
          <w:numId w:val="32"/>
        </w:numPr>
        <w:spacing w:line="360" w:lineRule="auto"/>
        <w:ind w:left="0" w:firstLine="480"/>
        <w:rPr>
          <w:sz w:val="24"/>
        </w:rPr>
      </w:pPr>
      <w:r>
        <w:rPr>
          <w:rFonts w:hint="eastAsia"/>
          <w:sz w:val="24"/>
        </w:rPr>
        <w:t>数据样式：角速度。</w:t>
      </w:r>
    </w:p>
    <w:p>
      <w:pPr>
        <w:pStyle w:val="43"/>
        <w:numPr>
          <w:ilvl w:val="1"/>
          <w:numId w:val="32"/>
        </w:numPr>
        <w:spacing w:line="360" w:lineRule="auto"/>
        <w:ind w:left="0" w:firstLine="480"/>
        <w:rPr>
          <w:sz w:val="24"/>
        </w:rPr>
      </w:pPr>
      <w:r>
        <w:rPr>
          <w:rFonts w:hint="eastAsia"/>
          <w:sz w:val="24"/>
        </w:rPr>
        <w:t>计算公式：相邻两个时间点的角速度值之差除以时间间隔（按天计算）。</w:t>
      </w:r>
    </w:p>
    <w:p>
      <w:pPr>
        <w:pStyle w:val="43"/>
        <w:numPr>
          <w:ilvl w:val="1"/>
          <w:numId w:val="32"/>
        </w:numPr>
        <w:spacing w:line="360" w:lineRule="auto"/>
        <w:ind w:left="0" w:firstLine="480"/>
        <w:rPr>
          <w:sz w:val="24"/>
        </w:rPr>
      </w:pPr>
      <w:r>
        <w:rPr>
          <w:rFonts w:hint="eastAsia"/>
          <w:sz w:val="24"/>
        </w:rPr>
        <w:t>曲线展示</w:t>
      </w:r>
    </w:p>
    <w:p>
      <w:pPr>
        <w:widowControl/>
        <w:spacing w:before="120"/>
        <w:ind w:firstLine="480"/>
        <w:jc w:val="center"/>
        <w:rPr>
          <w:rFonts w:ascii="宋体" w:hAnsi="宋体" w:cs="宋体"/>
          <w:kern w:val="0"/>
        </w:rPr>
      </w:pPr>
      <w:r>
        <w:rPr>
          <w:kern w:val="0"/>
        </w:rPr>
        <w:drawing>
          <wp:inline distT="0" distB="0" distL="0" distR="0">
            <wp:extent cx="4953000" cy="287274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4953000" cy="2872740"/>
                    </a:xfrm>
                    <a:prstGeom prst="rect">
                      <a:avLst/>
                    </a:prstGeom>
                    <a:noFill/>
                    <a:ln>
                      <a:noFill/>
                    </a:ln>
                  </pic:spPr>
                </pic:pic>
              </a:graphicData>
            </a:graphic>
          </wp:inline>
        </w:drawing>
      </w:r>
    </w:p>
    <w:p>
      <w:pPr>
        <w:spacing w:before="120"/>
        <w:ind w:firstLine="480"/>
      </w:pPr>
      <w:r>
        <w:rPr>
          <w:rFonts w:hint="eastAsia"/>
        </w:rPr>
        <w:t>5、数据表格展示：</w:t>
      </w:r>
    </w:p>
    <w:p>
      <w:pPr>
        <w:widowControl/>
        <w:spacing w:before="120"/>
        <w:ind w:firstLine="480"/>
        <w:jc w:val="center"/>
        <w:rPr>
          <w:rFonts w:ascii="宋体" w:hAnsi="宋体" w:cs="宋体"/>
          <w:kern w:val="0"/>
        </w:rPr>
      </w:pPr>
      <w:r>
        <w:rPr>
          <w:kern w:val="0"/>
        </w:rPr>
        <w:drawing>
          <wp:inline distT="0" distB="0" distL="0" distR="0">
            <wp:extent cx="5196840" cy="2621280"/>
            <wp:effectExtent l="0" t="0" r="381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196840" cy="2621280"/>
                    </a:xfrm>
                    <a:prstGeom prst="rect">
                      <a:avLst/>
                    </a:prstGeom>
                    <a:noFill/>
                    <a:ln>
                      <a:noFill/>
                    </a:ln>
                  </pic:spPr>
                </pic:pic>
              </a:graphicData>
            </a:graphic>
          </wp:inline>
        </w:drawing>
      </w:r>
    </w:p>
    <w:p>
      <w:pPr>
        <w:spacing w:before="120"/>
        <w:ind w:firstLine="480"/>
        <w:jc w:val="left"/>
      </w:pPr>
      <w:r>
        <w:rPr>
          <w:rFonts w:hint="eastAsia"/>
        </w:rPr>
        <w:t>6、数据表格：</w:t>
      </w:r>
      <w:r>
        <w:rPr>
          <w:rFonts w:hint="eastAsia"/>
          <w:bdr w:val="single" w:color="auto" w:sz="4" w:space="0"/>
        </w:rPr>
        <w:t>导出</w:t>
      </w:r>
      <w:r>
        <w:rPr>
          <w:bdr w:val="single" w:color="auto" w:sz="4" w:space="0"/>
        </w:rPr>
        <w:t>excel</w:t>
      </w:r>
    </w:p>
    <w:p>
      <w:pPr>
        <w:pStyle w:val="43"/>
        <w:spacing w:line="360" w:lineRule="auto"/>
        <w:ind w:firstLine="0" w:firstLineChars="0"/>
        <w:jc w:val="center"/>
        <w:rPr>
          <w:sz w:val="24"/>
        </w:rPr>
      </w:pPr>
      <w:r>
        <w:drawing>
          <wp:inline distT="0" distB="0" distL="0" distR="0">
            <wp:extent cx="4511040" cy="76962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4511040" cy="769620"/>
                    </a:xfrm>
                    <a:prstGeom prst="rect">
                      <a:avLst/>
                    </a:prstGeom>
                    <a:noFill/>
                    <a:ln>
                      <a:noFill/>
                    </a:ln>
                  </pic:spPr>
                </pic:pic>
              </a:graphicData>
            </a:graphic>
          </wp:inline>
        </w:drawing>
      </w:r>
    </w:p>
    <w:p>
      <w:pPr>
        <w:pStyle w:val="43"/>
        <w:spacing w:line="360" w:lineRule="auto"/>
        <w:ind w:firstLine="0" w:firstLineChars="0"/>
        <w:jc w:val="left"/>
        <w:rPr>
          <w:sz w:val="24"/>
        </w:rPr>
      </w:pPr>
      <w:r>
        <w:rPr>
          <w:rFonts w:hint="eastAsia"/>
          <w:sz w:val="24"/>
        </w:rPr>
        <w:t>提供地表变形</w:t>
      </w:r>
      <w:r>
        <w:rPr>
          <w:sz w:val="24"/>
        </w:rPr>
        <w:t>监测</w:t>
      </w:r>
      <w:r>
        <w:rPr>
          <w:rFonts w:hint="eastAsia"/>
          <w:sz w:val="24"/>
        </w:rPr>
        <w:t>的X、Y角度，角速度，角加速度，温度的</w:t>
      </w:r>
      <w:r>
        <w:rPr>
          <w:sz w:val="24"/>
        </w:rPr>
        <w:t>曲线</w:t>
      </w:r>
      <w:r>
        <w:rPr>
          <w:rFonts w:hint="eastAsia"/>
          <w:sz w:val="24"/>
        </w:rPr>
        <w:t>读取、计算、展示以及相应数据表格的生成功能。</w:t>
      </w:r>
    </w:p>
    <w:p>
      <w:pPr>
        <w:spacing w:before="120" w:line="360" w:lineRule="auto"/>
        <w:ind w:firstLine="480"/>
      </w:pPr>
    </w:p>
    <w:p>
      <w:pPr>
        <w:pStyle w:val="4"/>
        <w:numPr>
          <w:ilvl w:val="2"/>
          <w:numId w:val="0"/>
        </w:numPr>
        <w:tabs>
          <w:tab w:val="left" w:pos="851"/>
        </w:tabs>
        <w:rPr>
          <w:rFonts w:ascii="宋体" w:hAnsi="宋体"/>
        </w:rPr>
      </w:pPr>
      <w:bookmarkStart w:id="76" w:name="_Toc473746025"/>
      <w:r>
        <w:rPr>
          <w:rFonts w:hint="eastAsia" w:ascii="宋体" w:hAnsi="宋体"/>
        </w:rPr>
        <w:t>4.5.2</w:t>
      </w:r>
      <w:bookmarkStart w:id="77" w:name="_Toc30510"/>
      <w:r>
        <w:rPr>
          <w:rFonts w:hint="eastAsia" w:ascii="宋体" w:hAnsi="宋体"/>
        </w:rPr>
        <w:t>预警预报</w:t>
      </w:r>
      <w:bookmarkEnd w:id="76"/>
      <w:bookmarkEnd w:id="77"/>
    </w:p>
    <w:p>
      <w:pPr>
        <w:spacing w:before="120"/>
        <w:ind w:firstLine="480"/>
        <w:jc w:val="left"/>
        <w:rPr>
          <w:rFonts w:ascii="宋体" w:hAnsi="宋体" w:cs="宋体"/>
          <w:bCs/>
          <w:color w:val="000000"/>
        </w:rPr>
      </w:pPr>
      <w:r>
        <w:rPr>
          <w:rFonts w:hint="eastAsia" w:ascii="宋体" w:hAnsi="宋体" w:cs="宋体"/>
          <w:bCs/>
          <w:color w:val="000000"/>
        </w:rPr>
        <w:t>预警预报模块分两个层次：</w:t>
      </w:r>
    </w:p>
    <w:p>
      <w:pPr>
        <w:spacing w:before="120" w:line="360" w:lineRule="auto"/>
        <w:ind w:firstLine="480"/>
        <w:jc w:val="left"/>
        <w:rPr>
          <w:rFonts w:ascii="宋体" w:hAnsi="宋体" w:cs="宋体"/>
          <w:bCs/>
          <w:color w:val="000000"/>
        </w:rPr>
      </w:pPr>
      <w:r>
        <w:rPr>
          <w:rFonts w:hint="eastAsia" w:ascii="宋体" w:hAnsi="宋体" w:cs="宋体"/>
          <w:bCs/>
          <w:color w:val="000000"/>
        </w:rPr>
        <w:t>（1）以预警等级来评价深孔、地表监测点变形情况。根据3.1节监测数据及曲线来判定深孔、地表监测点的预警等级。</w:t>
      </w:r>
    </w:p>
    <w:p>
      <w:pPr>
        <w:spacing w:before="120" w:line="360" w:lineRule="auto"/>
        <w:ind w:firstLine="480"/>
        <w:jc w:val="left"/>
        <w:rPr>
          <w:rFonts w:ascii="宋体" w:hAnsi="宋体" w:cs="宋体"/>
          <w:bCs/>
          <w:color w:val="000000"/>
        </w:rPr>
      </w:pPr>
      <w:r>
        <w:rPr>
          <w:rFonts w:hint="eastAsia" w:ascii="宋体" w:hAnsi="宋体" w:cs="宋体"/>
          <w:bCs/>
          <w:color w:val="000000"/>
        </w:rPr>
        <w:t>（2）以稳定性等级来反应边坡整体稳定情况。根据边坡范围内深孔、地表传感器的预警等级，根据规则来最终确定边坡的稳定性等级。</w:t>
      </w:r>
    </w:p>
    <w:p>
      <w:pPr>
        <w:spacing w:before="120" w:line="360" w:lineRule="auto"/>
        <w:ind w:firstLine="480"/>
        <w:jc w:val="left"/>
        <w:rPr>
          <w:rFonts w:ascii="宋体" w:hAnsi="宋体" w:cs="宋体"/>
          <w:bCs/>
          <w:color w:val="000000"/>
        </w:rPr>
      </w:pPr>
      <w:r>
        <w:rPr>
          <w:rFonts w:hint="eastAsia" w:ascii="宋体" w:hAnsi="宋体" w:cs="宋体"/>
          <w:bCs/>
          <w:color w:val="000000"/>
        </w:rPr>
        <w:t>（3）边坡稳定等级与边坡病害类型之间的关系：</w:t>
      </w:r>
    </w:p>
    <w:p>
      <w:pPr>
        <w:spacing w:before="120" w:line="360" w:lineRule="auto"/>
        <w:ind w:firstLine="480"/>
        <w:jc w:val="left"/>
        <w:rPr>
          <w:rFonts w:ascii="宋体" w:hAnsi="宋体" w:cs="宋体"/>
          <w:bCs/>
          <w:color w:val="000000"/>
        </w:rPr>
      </w:pPr>
      <w:r>
        <w:rPr>
          <w:rFonts w:hint="eastAsia" w:ascii="宋体" w:hAnsi="宋体" w:cs="宋体"/>
          <w:bCs/>
          <w:color w:val="000000"/>
        </w:rPr>
        <w:t>1）稳定：无病害</w:t>
      </w:r>
    </w:p>
    <w:p>
      <w:pPr>
        <w:spacing w:before="120"/>
        <w:ind w:firstLine="480"/>
        <w:jc w:val="left"/>
        <w:rPr>
          <w:rFonts w:ascii="宋体" w:hAnsi="宋体" w:cs="宋体"/>
          <w:bCs/>
          <w:color w:val="000000"/>
        </w:rPr>
      </w:pPr>
      <w:r>
        <w:rPr>
          <w:rFonts w:hint="eastAsia" w:ascii="宋体" w:hAnsi="宋体" w:cs="宋体"/>
          <w:bCs/>
          <w:color w:val="000000"/>
        </w:rPr>
        <w:t>2）基本稳定：坡面溜坍、危岩落石</w:t>
      </w:r>
    </w:p>
    <w:p>
      <w:pPr>
        <w:spacing w:before="120"/>
        <w:ind w:firstLine="480"/>
        <w:jc w:val="left"/>
        <w:rPr>
          <w:rFonts w:ascii="宋体" w:hAnsi="宋体" w:cs="宋体"/>
          <w:bCs/>
          <w:color w:val="000000"/>
        </w:rPr>
      </w:pPr>
      <w:r>
        <w:rPr>
          <w:rFonts w:hint="eastAsia" w:ascii="宋体" w:hAnsi="宋体" w:cs="宋体"/>
          <w:bCs/>
          <w:color w:val="000000"/>
        </w:rPr>
        <w:t>3）欠稳定：边坡局部变形、危岩落石</w:t>
      </w:r>
    </w:p>
    <w:p>
      <w:pPr>
        <w:spacing w:before="120"/>
        <w:ind w:firstLine="480"/>
        <w:jc w:val="left"/>
        <w:rPr>
          <w:rFonts w:ascii="宋体" w:hAnsi="宋体" w:cs="宋体"/>
          <w:bCs/>
          <w:color w:val="000000"/>
        </w:rPr>
      </w:pPr>
      <w:r>
        <w:rPr>
          <w:rFonts w:hint="eastAsia" w:ascii="宋体" w:hAnsi="宋体" w:cs="宋体"/>
          <w:bCs/>
          <w:color w:val="000000"/>
        </w:rPr>
        <w:t>4）不稳定：滑坡（边坡整体滑动）</w:t>
      </w:r>
    </w:p>
    <w:p>
      <w:pPr>
        <w:spacing w:before="120"/>
        <w:jc w:val="center"/>
        <w:rPr>
          <w:rFonts w:ascii="宋体" w:hAnsi="宋体" w:cs="宋体"/>
          <w:kern w:val="0"/>
          <w:szCs w:val="21"/>
        </w:rPr>
      </w:pPr>
      <w:r>
        <w:rPr>
          <w:rFonts w:ascii="宋体" w:hAnsi="宋体" w:cs="宋体"/>
          <w:kern w:val="0"/>
          <w:szCs w:val="21"/>
        </w:rPr>
        <w:drawing>
          <wp:inline distT="0" distB="0" distL="0" distR="0">
            <wp:extent cx="2971800" cy="21336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90" cstate="print">
                      <a:extLst>
                        <a:ext uri="{28A0092B-C50C-407E-A947-70E740481C1C}">
                          <a14:useLocalDpi xmlns:a14="http://schemas.microsoft.com/office/drawing/2010/main" val="0"/>
                        </a:ext>
                      </a:extLst>
                    </a:blip>
                    <a:srcRect t="25441"/>
                    <a:stretch>
                      <a:fillRect/>
                    </a:stretch>
                  </pic:blipFill>
                  <pic:spPr>
                    <a:xfrm>
                      <a:off x="0" y="0"/>
                      <a:ext cx="2971800" cy="2133600"/>
                    </a:xfrm>
                    <a:prstGeom prst="rect">
                      <a:avLst/>
                    </a:prstGeom>
                    <a:noFill/>
                    <a:ln>
                      <a:noFill/>
                    </a:ln>
                  </pic:spPr>
                </pic:pic>
              </a:graphicData>
            </a:graphic>
          </wp:inline>
        </w:drawing>
      </w:r>
    </w:p>
    <w:p>
      <w:pPr>
        <w:spacing w:before="120"/>
        <w:jc w:val="center"/>
        <w:rPr>
          <w:rFonts w:ascii="宋体" w:hAnsi="宋体" w:cs="宋体"/>
          <w:kern w:val="0"/>
          <w:szCs w:val="21"/>
        </w:rPr>
      </w:pPr>
      <w:r>
        <w:rPr>
          <w:rFonts w:hint="eastAsia" w:ascii="宋体" w:hAnsi="宋体" w:cs="宋体"/>
          <w:kern w:val="0"/>
          <w:szCs w:val="21"/>
        </w:rPr>
        <w:t>坡面溜坍</w:t>
      </w:r>
    </w:p>
    <w:p>
      <w:pPr>
        <w:spacing w:before="120"/>
        <w:jc w:val="center"/>
        <w:rPr>
          <w:rFonts w:ascii="宋体" w:hAnsi="宋体" w:cs="宋体"/>
          <w:kern w:val="0"/>
          <w:szCs w:val="21"/>
        </w:rPr>
      </w:pPr>
      <w:r>
        <w:rPr>
          <w:rFonts w:ascii="宋体" w:hAnsi="宋体" w:cs="宋体"/>
          <w:kern w:val="0"/>
          <w:szCs w:val="21"/>
        </w:rPr>
        <w:drawing>
          <wp:inline distT="0" distB="0" distL="0" distR="0">
            <wp:extent cx="2895600" cy="21336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91" cstate="print">
                      <a:extLst>
                        <a:ext uri="{28A0092B-C50C-407E-A947-70E740481C1C}">
                          <a14:useLocalDpi xmlns:a14="http://schemas.microsoft.com/office/drawing/2010/main" val="0"/>
                        </a:ext>
                      </a:extLst>
                    </a:blip>
                    <a:srcRect t="25333"/>
                    <a:stretch>
                      <a:fillRect/>
                    </a:stretch>
                  </pic:blipFill>
                  <pic:spPr>
                    <a:xfrm>
                      <a:off x="0" y="0"/>
                      <a:ext cx="2895600" cy="2133600"/>
                    </a:xfrm>
                    <a:prstGeom prst="rect">
                      <a:avLst/>
                    </a:prstGeom>
                    <a:noFill/>
                    <a:ln>
                      <a:noFill/>
                    </a:ln>
                  </pic:spPr>
                </pic:pic>
              </a:graphicData>
            </a:graphic>
          </wp:inline>
        </w:drawing>
      </w:r>
    </w:p>
    <w:p>
      <w:pPr>
        <w:spacing w:before="120"/>
        <w:jc w:val="center"/>
        <w:rPr>
          <w:rFonts w:ascii="宋体" w:hAnsi="宋体" w:cs="宋体"/>
          <w:kern w:val="0"/>
          <w:szCs w:val="21"/>
        </w:rPr>
      </w:pPr>
      <w:r>
        <w:rPr>
          <w:rFonts w:hint="eastAsia" w:ascii="宋体" w:hAnsi="宋体" w:cs="宋体"/>
          <w:kern w:val="0"/>
          <w:szCs w:val="21"/>
        </w:rPr>
        <w:t>边坡局部变形</w:t>
      </w:r>
    </w:p>
    <w:p>
      <w:pPr>
        <w:spacing w:before="120"/>
        <w:jc w:val="center"/>
        <w:rPr>
          <w:rFonts w:ascii="宋体" w:hAnsi="宋体" w:cs="宋体"/>
          <w:kern w:val="0"/>
          <w:szCs w:val="21"/>
        </w:rPr>
      </w:pPr>
      <w:r>
        <w:rPr>
          <w:rFonts w:ascii="宋体" w:hAnsi="宋体" w:cs="宋体"/>
          <w:kern w:val="0"/>
          <w:szCs w:val="21"/>
        </w:rPr>
        <w:drawing>
          <wp:inline distT="0" distB="0" distL="0" distR="0">
            <wp:extent cx="2971800" cy="2133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92" cstate="print">
                      <a:extLst>
                        <a:ext uri="{28A0092B-C50C-407E-A947-70E740481C1C}">
                          <a14:useLocalDpi xmlns:a14="http://schemas.microsoft.com/office/drawing/2010/main" val="0"/>
                        </a:ext>
                      </a:extLst>
                    </a:blip>
                    <a:srcRect t="25560"/>
                    <a:stretch>
                      <a:fillRect/>
                    </a:stretch>
                  </pic:blipFill>
                  <pic:spPr>
                    <a:xfrm>
                      <a:off x="0" y="0"/>
                      <a:ext cx="2971800" cy="2133600"/>
                    </a:xfrm>
                    <a:prstGeom prst="rect">
                      <a:avLst/>
                    </a:prstGeom>
                    <a:noFill/>
                    <a:ln>
                      <a:noFill/>
                    </a:ln>
                  </pic:spPr>
                </pic:pic>
              </a:graphicData>
            </a:graphic>
          </wp:inline>
        </w:drawing>
      </w:r>
    </w:p>
    <w:p>
      <w:pPr>
        <w:spacing w:before="120"/>
        <w:jc w:val="center"/>
        <w:rPr>
          <w:rFonts w:ascii="宋体" w:hAnsi="宋体" w:cs="宋体"/>
          <w:kern w:val="0"/>
          <w:szCs w:val="21"/>
        </w:rPr>
      </w:pPr>
      <w:r>
        <w:rPr>
          <w:rFonts w:hint="eastAsia" w:ascii="宋体" w:hAnsi="宋体" w:cs="宋体"/>
          <w:kern w:val="0"/>
          <w:szCs w:val="21"/>
        </w:rPr>
        <w:t>滑坡</w:t>
      </w:r>
    </w:p>
    <w:p>
      <w:pPr>
        <w:spacing w:before="120"/>
        <w:ind w:firstLine="482"/>
        <w:rPr>
          <w:rFonts w:ascii="宋体" w:hAnsi="宋体"/>
          <w:b/>
          <w:bCs/>
        </w:rPr>
      </w:pPr>
    </w:p>
    <w:p>
      <w:pPr>
        <w:spacing w:before="120"/>
      </w:pPr>
      <w:r>
        <w:drawing>
          <wp:inline distT="0" distB="0" distL="0" distR="0">
            <wp:extent cx="2590800" cy="1905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2590800" cy="1905000"/>
                    </a:xfrm>
                    <a:prstGeom prst="rect">
                      <a:avLst/>
                    </a:prstGeom>
                    <a:noFill/>
                    <a:ln>
                      <a:noFill/>
                    </a:ln>
                  </pic:spPr>
                </pic:pic>
              </a:graphicData>
            </a:graphic>
          </wp:inline>
        </w:drawing>
      </w:r>
      <w:r>
        <w:drawing>
          <wp:inline distT="0" distB="0" distL="0" distR="0">
            <wp:extent cx="2590800" cy="1905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2590800" cy="1905000"/>
                    </a:xfrm>
                    <a:prstGeom prst="rect">
                      <a:avLst/>
                    </a:prstGeom>
                    <a:noFill/>
                    <a:ln>
                      <a:noFill/>
                    </a:ln>
                  </pic:spPr>
                </pic:pic>
              </a:graphicData>
            </a:graphic>
          </wp:inline>
        </w:drawing>
      </w:r>
    </w:p>
    <w:p>
      <w:pPr>
        <w:spacing w:before="120"/>
      </w:pPr>
      <w:r>
        <w:rPr>
          <w:rFonts w:hint="eastAsia" w:ascii="宋体" w:hAnsi="宋体" w:cs="宋体"/>
          <w:kern w:val="0"/>
          <w:szCs w:val="21"/>
        </w:rPr>
        <w:t xml:space="preserve">            推移式滑坡示意图                       牵引式滑坡示意图</w:t>
      </w:r>
    </w:p>
    <w:p>
      <w:pPr>
        <w:pStyle w:val="5"/>
        <w:numPr>
          <w:ilvl w:val="0"/>
          <w:numId w:val="0"/>
        </w:numPr>
        <w:rPr>
          <w:rFonts w:ascii="宋体" w:hAnsi="宋体"/>
          <w:i w:val="0"/>
        </w:rPr>
      </w:pPr>
      <w:r>
        <w:rPr>
          <w:rFonts w:hint="eastAsia"/>
          <w:i w:val="0"/>
        </w:rPr>
        <w:t>4.5.2.1</w:t>
      </w:r>
      <w:bookmarkStart w:id="78" w:name="_Toc20145"/>
      <w:r>
        <w:rPr>
          <w:rFonts w:hint="eastAsia" w:ascii="宋体" w:hAnsi="宋体"/>
          <w:i w:val="0"/>
        </w:rPr>
        <w:t>预警等级</w:t>
      </w:r>
      <w:bookmarkEnd w:id="78"/>
    </w:p>
    <w:p/>
    <w:p>
      <w:pPr>
        <w:spacing w:before="120"/>
        <w:ind w:left="420" w:leftChars="200"/>
        <w:jc w:val="left"/>
        <w:rPr>
          <w:rFonts w:ascii="宋体" w:hAnsi="宋体" w:cs="宋体"/>
          <w:b/>
          <w:color w:val="000000"/>
        </w:rPr>
      </w:pPr>
      <w:r>
        <w:rPr>
          <w:rFonts w:hint="eastAsia" w:ascii="宋体" w:hAnsi="宋体" w:cs="宋体"/>
          <w:b/>
          <w:color w:val="000000"/>
        </w:rPr>
        <w:t>1、深部位移监测</w:t>
      </w:r>
    </w:p>
    <w:p>
      <w:pPr>
        <w:spacing w:before="120" w:line="360" w:lineRule="auto"/>
        <w:ind w:firstLine="480"/>
        <w:jc w:val="left"/>
        <w:rPr>
          <w:rFonts w:ascii="宋体" w:hAnsi="宋体" w:cs="宋体"/>
          <w:bCs/>
          <w:color w:val="000000"/>
        </w:rPr>
      </w:pPr>
      <w:r>
        <w:rPr>
          <w:rFonts w:hint="eastAsia" w:ascii="宋体" w:hAnsi="宋体" w:cs="宋体"/>
          <w:bCs/>
          <w:color w:val="000000"/>
        </w:rPr>
        <w:t>根据深部位移监测曲线可分析出边坡变形深度，变形时间、变形发展趋势，并可计算出变形位移值。主要监测参数有：变形时间、变形深度、位移值</w:t>
      </w:r>
      <w:r>
        <w:rPr>
          <w:rFonts w:hint="eastAsia" w:ascii="宋体" w:hAnsi="宋体" w:cs="宋体"/>
          <w:bCs/>
        </w:rPr>
        <w:t>d</w:t>
      </w:r>
      <w:r>
        <w:rPr>
          <w:rFonts w:hint="eastAsia" w:ascii="宋体" w:hAnsi="宋体"/>
          <w:bCs/>
          <w:color w:val="000000"/>
          <w:kern w:val="0"/>
        </w:rPr>
        <w:t>u</w:t>
      </w:r>
      <w:r>
        <w:rPr>
          <w:rFonts w:hint="eastAsia" w:ascii="宋体" w:hAnsi="宋体" w:cs="宋体"/>
          <w:bCs/>
          <w:color w:val="000000"/>
        </w:rPr>
        <w:t>、位移速度</w:t>
      </w:r>
      <w:r>
        <w:rPr>
          <w:rFonts w:hint="eastAsia" w:ascii="宋体" w:hAnsi="宋体"/>
          <w:bCs/>
          <w:color w:val="000000"/>
          <w:kern w:val="0"/>
        </w:rPr>
        <w:t>du/dt</w:t>
      </w:r>
      <w:r>
        <w:rPr>
          <w:rFonts w:hint="eastAsia" w:ascii="宋体" w:hAnsi="宋体" w:cs="宋体"/>
          <w:bCs/>
          <w:color w:val="000000"/>
        </w:rPr>
        <w:t>、位移加速度</w:t>
      </w:r>
      <w:r>
        <w:rPr>
          <w:rFonts w:hint="eastAsia" w:ascii="宋体" w:hAnsi="宋体"/>
          <w:bCs/>
          <w:color w:val="000000"/>
          <w:kern w:val="0"/>
        </w:rPr>
        <w:t>du</w:t>
      </w:r>
      <w:r>
        <w:rPr>
          <w:rFonts w:hint="eastAsia" w:ascii="宋体" w:hAnsi="宋体"/>
          <w:bCs/>
          <w:color w:val="000000"/>
          <w:kern w:val="0"/>
          <w:vertAlign w:val="superscript"/>
        </w:rPr>
        <w:t>2</w:t>
      </w:r>
      <w:r>
        <w:rPr>
          <w:rFonts w:hint="eastAsia" w:ascii="宋体" w:hAnsi="宋体"/>
          <w:bCs/>
          <w:color w:val="000000"/>
          <w:kern w:val="0"/>
        </w:rPr>
        <w:t>/d</w:t>
      </w:r>
      <w:r>
        <w:rPr>
          <w:rFonts w:hint="eastAsia" w:ascii="宋体" w:hAnsi="宋体"/>
          <w:bCs/>
          <w:color w:val="000000"/>
          <w:kern w:val="0"/>
          <w:vertAlign w:val="superscript"/>
        </w:rPr>
        <w:t>2</w:t>
      </w:r>
      <w:r>
        <w:rPr>
          <w:rFonts w:hint="eastAsia" w:ascii="宋体" w:hAnsi="宋体"/>
          <w:bCs/>
          <w:color w:val="000000"/>
          <w:kern w:val="0"/>
        </w:rPr>
        <w:t>t</w:t>
      </w:r>
      <w:r>
        <w:rPr>
          <w:rFonts w:hint="eastAsia" w:ascii="宋体" w:hAnsi="宋体" w:cs="宋体"/>
          <w:bCs/>
          <w:color w:val="000000"/>
        </w:rPr>
        <w:t>。</w:t>
      </w:r>
      <w:r>
        <w:rPr>
          <w:rFonts w:hint="eastAsia" w:ascii="宋体" w:hAnsi="宋体" w:cs="宋体"/>
          <w:bCs/>
        </w:rPr>
        <w:t>计算各深度处的位移变化值及位移加速度，以最大的</w:t>
      </w:r>
      <w:r>
        <w:rPr>
          <w:rFonts w:hint="eastAsia" w:ascii="宋体" w:hAnsi="宋体" w:cs="宋体"/>
          <w:bCs/>
          <w:color w:val="FF0000"/>
        </w:rPr>
        <w:t>位移变化值</w:t>
      </w:r>
      <w:r>
        <w:rPr>
          <w:rFonts w:hint="eastAsia" w:ascii="宋体" w:hAnsi="宋体" w:cs="宋体"/>
          <w:bCs/>
        </w:rPr>
        <w:t>及</w:t>
      </w:r>
      <w:r>
        <w:rPr>
          <w:rFonts w:hint="eastAsia" w:ascii="宋体" w:hAnsi="宋体" w:cs="宋体"/>
          <w:bCs/>
          <w:color w:val="FF0000"/>
        </w:rPr>
        <w:t>位移加速度</w:t>
      </w:r>
      <w:r>
        <w:rPr>
          <w:rFonts w:hint="eastAsia" w:ascii="宋体" w:hAnsi="宋体" w:cs="宋体"/>
          <w:bCs/>
        </w:rPr>
        <w:t>与</w:t>
      </w:r>
      <w:r>
        <w:rPr>
          <w:rFonts w:hint="eastAsia" w:ascii="宋体" w:hAnsi="宋体" w:cs="宋体"/>
          <w:bCs/>
          <w:color w:val="FF0000"/>
        </w:rPr>
        <w:t>预先设定的标准值</w:t>
      </w:r>
      <w:r>
        <w:rPr>
          <w:rFonts w:hint="eastAsia" w:ascii="宋体" w:hAnsi="宋体" w:cs="宋体"/>
          <w:bCs/>
        </w:rPr>
        <w:t>进行比较判定是否预警。</w:t>
      </w:r>
    </w:p>
    <w:tbl>
      <w:tblPr>
        <w:tblStyle w:val="28"/>
        <w:tblW w:w="8412" w:type="dxa"/>
        <w:tblInd w:w="98" w:type="dxa"/>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fixed"/>
        <w:tblCellMar>
          <w:top w:w="0" w:type="dxa"/>
          <w:left w:w="108" w:type="dxa"/>
          <w:bottom w:w="0" w:type="dxa"/>
          <w:right w:w="108" w:type="dxa"/>
        </w:tblCellMar>
      </w:tblPr>
      <w:tblGrid>
        <w:gridCol w:w="513"/>
        <w:gridCol w:w="663"/>
        <w:gridCol w:w="1086"/>
        <w:gridCol w:w="1904"/>
        <w:gridCol w:w="1211"/>
        <w:gridCol w:w="1108"/>
        <w:gridCol w:w="1927"/>
      </w:tblGrid>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924" w:hRule="atLeast"/>
        </w:trPr>
        <w:tc>
          <w:tcPr>
            <w:tcW w:w="513" w:type="dxa"/>
            <w:tcBorders>
              <w:top w:val="double" w:color="000000" w:sz="6" w:space="0"/>
              <w:left w:val="double" w:color="000000" w:sz="6" w:space="0"/>
              <w:bottom w:val="single" w:color="000000" w:sz="6" w:space="0"/>
              <w:right w:val="single" w:color="000000" w:sz="6" w:space="0"/>
            </w:tcBorders>
            <w:vAlign w:val="center"/>
          </w:tcPr>
          <w:p>
            <w:pPr>
              <w:spacing w:before="120" w:line="360" w:lineRule="auto"/>
              <w:jc w:val="center"/>
              <w:rPr>
                <w:rFonts w:ascii="宋体" w:hAnsi="宋体" w:cs="宋体"/>
                <w:caps/>
                <w:color w:val="000000"/>
                <w:szCs w:val="21"/>
              </w:rPr>
            </w:pPr>
            <w:r>
              <w:rPr>
                <w:rFonts w:hint="eastAsia" w:ascii="宋体" w:hAnsi="宋体" w:cs="宋体"/>
                <w:caps/>
                <w:color w:val="000000"/>
                <w:szCs w:val="21"/>
              </w:rPr>
              <w:t>序号</w:t>
            </w:r>
          </w:p>
        </w:tc>
        <w:tc>
          <w:tcPr>
            <w:tcW w:w="663" w:type="dxa"/>
            <w:tcBorders>
              <w:top w:val="double" w:color="000000" w:sz="6" w:space="0"/>
              <w:left w:val="single" w:color="000000" w:sz="6" w:space="0"/>
              <w:bottom w:val="single" w:color="000000" w:sz="6" w:space="0"/>
              <w:right w:val="single" w:color="000000" w:sz="6" w:space="0"/>
            </w:tcBorders>
            <w:vAlign w:val="center"/>
          </w:tcPr>
          <w:p>
            <w:pPr>
              <w:spacing w:before="120" w:line="360" w:lineRule="auto"/>
              <w:jc w:val="center"/>
              <w:rPr>
                <w:rFonts w:ascii="宋体" w:hAnsi="宋体" w:cs="宋体"/>
                <w:caps/>
                <w:color w:val="000000"/>
                <w:szCs w:val="21"/>
              </w:rPr>
            </w:pPr>
            <w:r>
              <w:rPr>
                <w:rFonts w:hint="eastAsia" w:ascii="宋体" w:hAnsi="宋体" w:cs="宋体"/>
                <w:caps/>
                <w:color w:val="000000"/>
                <w:szCs w:val="21"/>
              </w:rPr>
              <w:t>预警等级</w:t>
            </w:r>
          </w:p>
        </w:tc>
        <w:tc>
          <w:tcPr>
            <w:tcW w:w="1086" w:type="dxa"/>
            <w:tcBorders>
              <w:top w:val="double" w:color="000000" w:sz="6" w:space="0"/>
              <w:left w:val="single" w:color="000000" w:sz="6" w:space="0"/>
              <w:bottom w:val="single" w:color="000000" w:sz="6" w:space="0"/>
              <w:right w:val="single" w:color="000000" w:sz="6" w:space="0"/>
            </w:tcBorders>
            <w:vAlign w:val="center"/>
          </w:tcPr>
          <w:p>
            <w:pPr>
              <w:spacing w:before="120" w:line="360" w:lineRule="auto"/>
              <w:jc w:val="center"/>
              <w:rPr>
                <w:rFonts w:ascii="宋体" w:hAnsi="宋体" w:cs="宋体"/>
                <w:caps/>
                <w:color w:val="000000"/>
                <w:szCs w:val="21"/>
              </w:rPr>
            </w:pPr>
            <w:r>
              <w:rPr>
                <w:rFonts w:hint="eastAsia" w:ascii="宋体" w:hAnsi="宋体" w:cs="宋体"/>
                <w:caps/>
                <w:color w:val="000000"/>
                <w:szCs w:val="21"/>
              </w:rPr>
              <w:t>预警参数</w:t>
            </w:r>
          </w:p>
        </w:tc>
        <w:tc>
          <w:tcPr>
            <w:tcW w:w="1904" w:type="dxa"/>
            <w:tcBorders>
              <w:top w:val="double" w:color="000000" w:sz="6" w:space="0"/>
              <w:left w:val="single" w:color="000000" w:sz="6" w:space="0"/>
              <w:bottom w:val="single" w:color="000000" w:sz="6" w:space="0"/>
              <w:right w:val="single" w:color="000000" w:sz="6" w:space="0"/>
            </w:tcBorders>
            <w:vAlign w:val="center"/>
          </w:tcPr>
          <w:p>
            <w:pPr>
              <w:spacing w:before="120" w:line="360" w:lineRule="auto"/>
              <w:jc w:val="center"/>
              <w:rPr>
                <w:rFonts w:ascii="宋体" w:hAnsi="宋体" w:cs="宋体"/>
                <w:caps/>
                <w:color w:val="000000"/>
                <w:szCs w:val="21"/>
              </w:rPr>
            </w:pPr>
            <w:r>
              <w:rPr>
                <w:rFonts w:hint="eastAsia" w:ascii="宋体" w:hAnsi="宋体" w:cs="宋体"/>
                <w:caps/>
                <w:color w:val="000000"/>
                <w:szCs w:val="21"/>
              </w:rPr>
              <w:t>预警阈值</w:t>
            </w:r>
          </w:p>
        </w:tc>
        <w:tc>
          <w:tcPr>
            <w:tcW w:w="1211" w:type="dxa"/>
            <w:tcBorders>
              <w:top w:val="double" w:color="000000" w:sz="6" w:space="0"/>
              <w:left w:val="single" w:color="000000" w:sz="6" w:space="0"/>
              <w:bottom w:val="single" w:color="000000" w:sz="6" w:space="0"/>
              <w:right w:val="single" w:color="000000" w:sz="6" w:space="0"/>
            </w:tcBorders>
            <w:vAlign w:val="center"/>
          </w:tcPr>
          <w:p>
            <w:pPr>
              <w:spacing w:before="120" w:line="360" w:lineRule="auto"/>
              <w:jc w:val="center"/>
              <w:rPr>
                <w:rFonts w:ascii="宋体" w:hAnsi="宋体" w:cs="宋体"/>
                <w:caps/>
                <w:color w:val="000000"/>
                <w:szCs w:val="21"/>
              </w:rPr>
            </w:pPr>
            <w:r>
              <w:rPr>
                <w:rFonts w:hint="eastAsia" w:ascii="宋体" w:hAnsi="宋体" w:cs="宋体"/>
                <w:caps/>
                <w:color w:val="000000"/>
                <w:szCs w:val="21"/>
              </w:rPr>
              <w:t>监测频率</w:t>
            </w:r>
          </w:p>
          <w:p>
            <w:pPr>
              <w:spacing w:before="120" w:line="360" w:lineRule="auto"/>
              <w:jc w:val="center"/>
              <w:rPr>
                <w:rFonts w:ascii="宋体" w:hAnsi="宋体" w:cs="宋体"/>
                <w:caps/>
                <w:color w:val="000000"/>
                <w:szCs w:val="21"/>
              </w:rPr>
            </w:pPr>
            <w:r>
              <w:rPr>
                <w:rFonts w:hint="eastAsia" w:ascii="宋体" w:hAnsi="宋体" w:cs="宋体"/>
                <w:caps/>
                <w:color w:val="000000"/>
                <w:szCs w:val="21"/>
              </w:rPr>
              <w:t>调整</w:t>
            </w:r>
          </w:p>
        </w:tc>
        <w:tc>
          <w:tcPr>
            <w:tcW w:w="1108" w:type="dxa"/>
            <w:tcBorders>
              <w:top w:val="double" w:color="000000" w:sz="6" w:space="0"/>
              <w:left w:val="single" w:color="000000" w:sz="6" w:space="0"/>
              <w:bottom w:val="single" w:color="000000" w:sz="6" w:space="0"/>
              <w:right w:val="single" w:color="000000" w:sz="6" w:space="0"/>
            </w:tcBorders>
            <w:vAlign w:val="center"/>
          </w:tcPr>
          <w:p>
            <w:pPr>
              <w:spacing w:before="120" w:line="360" w:lineRule="auto"/>
              <w:jc w:val="center"/>
              <w:rPr>
                <w:rFonts w:ascii="宋体" w:hAnsi="宋体" w:cs="宋体"/>
                <w:caps/>
                <w:color w:val="000000"/>
                <w:szCs w:val="21"/>
              </w:rPr>
            </w:pPr>
            <w:r>
              <w:rPr>
                <w:rFonts w:hint="eastAsia" w:ascii="宋体" w:hAnsi="宋体" w:cs="宋体"/>
                <w:caps/>
                <w:color w:val="000000"/>
                <w:szCs w:val="21"/>
              </w:rPr>
              <w:t>是否报警</w:t>
            </w:r>
          </w:p>
        </w:tc>
        <w:tc>
          <w:tcPr>
            <w:tcW w:w="1927" w:type="dxa"/>
            <w:tcBorders>
              <w:top w:val="double" w:color="000000" w:sz="6" w:space="0"/>
              <w:left w:val="single" w:color="000000" w:sz="6" w:space="0"/>
              <w:bottom w:val="single" w:color="000000" w:sz="6" w:space="0"/>
              <w:right w:val="double" w:color="000000" w:sz="6" w:space="0"/>
            </w:tcBorders>
            <w:vAlign w:val="center"/>
          </w:tcPr>
          <w:p>
            <w:pPr>
              <w:spacing w:before="120" w:line="360" w:lineRule="auto"/>
              <w:jc w:val="center"/>
              <w:rPr>
                <w:rFonts w:ascii="宋体" w:hAnsi="宋体" w:cs="宋体"/>
                <w:caps/>
                <w:color w:val="000000"/>
                <w:szCs w:val="21"/>
              </w:rPr>
            </w:pPr>
            <w:r>
              <w:rPr>
                <w:rFonts w:hint="eastAsia" w:ascii="宋体" w:hAnsi="宋体" w:cs="宋体"/>
                <w:caps/>
                <w:color w:val="000000"/>
                <w:szCs w:val="21"/>
              </w:rPr>
              <w:t>备注</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895" w:hRule="atLeast"/>
        </w:trPr>
        <w:tc>
          <w:tcPr>
            <w:tcW w:w="513" w:type="dxa"/>
            <w:tcBorders>
              <w:top w:val="single" w:color="000000" w:sz="6" w:space="0"/>
              <w:left w:val="double" w:color="000000" w:sz="6" w:space="0"/>
              <w:bottom w:val="single" w:color="000000" w:sz="6" w:space="0"/>
              <w:right w:val="single" w:color="000000" w:sz="6" w:space="0"/>
            </w:tcBorders>
            <w:vAlign w:val="center"/>
          </w:tcPr>
          <w:p>
            <w:pPr>
              <w:spacing w:before="120" w:line="360" w:lineRule="auto"/>
              <w:jc w:val="center"/>
              <w:rPr>
                <w:rFonts w:ascii="宋体" w:hAnsi="宋体" w:cs="宋体"/>
                <w:color w:val="000000"/>
                <w:szCs w:val="21"/>
              </w:rPr>
            </w:pPr>
            <w:r>
              <w:rPr>
                <w:rFonts w:hint="eastAsia" w:ascii="宋体" w:hAnsi="宋体" w:cs="宋体"/>
                <w:color w:val="000000"/>
                <w:szCs w:val="21"/>
              </w:rPr>
              <w:t>1</w:t>
            </w:r>
          </w:p>
        </w:tc>
        <w:tc>
          <w:tcPr>
            <w:tcW w:w="663" w:type="dxa"/>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center"/>
              <w:rPr>
                <w:rFonts w:ascii="宋体" w:hAnsi="宋体" w:cs="宋体"/>
                <w:color w:val="000000"/>
                <w:szCs w:val="21"/>
              </w:rPr>
            </w:pPr>
            <w:r>
              <w:rPr>
                <w:rFonts w:hint="eastAsia" w:ascii="宋体" w:hAnsi="宋体" w:cs="宋体"/>
                <w:color w:val="000000"/>
                <w:szCs w:val="21"/>
              </w:rPr>
              <w:t>初步告警</w:t>
            </w:r>
          </w:p>
        </w:tc>
        <w:tc>
          <w:tcPr>
            <w:tcW w:w="1086" w:type="dxa"/>
            <w:vMerge w:val="restart"/>
            <w:tcBorders>
              <w:top w:val="single" w:color="000000" w:sz="6" w:space="0"/>
              <w:left w:val="single" w:color="000000" w:sz="6" w:space="0"/>
              <w:bottom w:val="double" w:color="000000" w:sz="6" w:space="0"/>
              <w:right w:val="single" w:color="000000" w:sz="6" w:space="0"/>
            </w:tcBorders>
            <w:vAlign w:val="center"/>
          </w:tcPr>
          <w:p>
            <w:pPr>
              <w:spacing w:before="120" w:line="360" w:lineRule="auto"/>
              <w:jc w:val="left"/>
              <w:rPr>
                <w:rFonts w:ascii="宋体" w:hAnsi="宋体" w:cs="宋体"/>
                <w:szCs w:val="21"/>
                <w:lang w:val="zh-CN"/>
              </w:rPr>
            </w:pPr>
            <w:r>
              <w:rPr>
                <w:rFonts w:hint="eastAsia" w:ascii="宋体" w:hAnsi="宋体" w:cs="宋体"/>
                <w:szCs w:val="21"/>
                <w:lang w:val="zh-CN"/>
              </w:rPr>
              <w:t>深孔内各传感器：</w:t>
            </w:r>
          </w:p>
          <w:p>
            <w:pPr>
              <w:spacing w:before="120" w:line="360" w:lineRule="auto"/>
              <w:jc w:val="left"/>
              <w:rPr>
                <w:rFonts w:ascii="宋体" w:hAnsi="宋体" w:cs="宋体"/>
                <w:szCs w:val="21"/>
                <w:lang w:val="zh-CN"/>
              </w:rPr>
            </w:pPr>
            <w:r>
              <w:rPr>
                <w:rFonts w:hint="eastAsia" w:ascii="宋体" w:hAnsi="宋体" w:cs="宋体"/>
                <w:szCs w:val="21"/>
              </w:rPr>
              <w:t>1）</w:t>
            </w:r>
            <w:r>
              <w:rPr>
                <w:rFonts w:hint="eastAsia" w:ascii="宋体" w:hAnsi="宋体" w:cs="宋体"/>
                <w:szCs w:val="21"/>
                <w:lang w:val="zh-CN"/>
              </w:rPr>
              <w:t>累计位移变化值</w:t>
            </w:r>
            <w:r>
              <w:rPr>
                <w:rFonts w:hint="eastAsia" w:ascii="宋体" w:hAnsi="宋体" w:cs="宋体"/>
                <w:szCs w:val="21"/>
              </w:rPr>
              <w:t>d</w:t>
            </w:r>
            <w:r>
              <w:rPr>
                <w:rFonts w:hint="eastAsia" w:ascii="宋体" w:hAnsi="宋体"/>
                <w:color w:val="000000"/>
                <w:kern w:val="0"/>
                <w:szCs w:val="21"/>
              </w:rPr>
              <w:t>u</w:t>
            </w:r>
          </w:p>
          <w:p>
            <w:pPr>
              <w:spacing w:before="120" w:line="360" w:lineRule="auto"/>
              <w:jc w:val="left"/>
              <w:rPr>
                <w:rFonts w:ascii="宋体" w:hAnsi="宋体" w:cs="宋体"/>
                <w:color w:val="000000"/>
                <w:szCs w:val="21"/>
              </w:rPr>
            </w:pPr>
            <w:r>
              <w:rPr>
                <w:rFonts w:hint="eastAsia" w:ascii="宋体" w:hAnsi="宋体" w:cs="宋体"/>
                <w:szCs w:val="21"/>
              </w:rPr>
              <w:t>2）</w:t>
            </w:r>
            <w:r>
              <w:rPr>
                <w:rFonts w:hint="eastAsia" w:ascii="宋体" w:hAnsi="宋体" w:cs="宋体"/>
                <w:szCs w:val="21"/>
                <w:lang w:val="zh-CN"/>
              </w:rPr>
              <w:t>位移加速度</w:t>
            </w:r>
            <w:r>
              <w:rPr>
                <w:rFonts w:hint="eastAsia" w:ascii="宋体" w:hAnsi="宋体"/>
                <w:color w:val="000000"/>
                <w:kern w:val="0"/>
                <w:szCs w:val="21"/>
              </w:rPr>
              <w:t>du</w:t>
            </w:r>
            <w:r>
              <w:rPr>
                <w:rFonts w:hint="eastAsia" w:ascii="宋体" w:hAnsi="宋体"/>
                <w:color w:val="000000"/>
                <w:kern w:val="0"/>
                <w:szCs w:val="21"/>
                <w:vertAlign w:val="superscript"/>
              </w:rPr>
              <w:t>2</w:t>
            </w:r>
            <w:r>
              <w:rPr>
                <w:rFonts w:hint="eastAsia" w:ascii="宋体" w:hAnsi="宋体"/>
                <w:color w:val="000000"/>
                <w:kern w:val="0"/>
                <w:szCs w:val="21"/>
              </w:rPr>
              <w:t>/d</w:t>
            </w:r>
            <w:r>
              <w:rPr>
                <w:rFonts w:hint="eastAsia" w:ascii="宋体" w:hAnsi="宋体"/>
                <w:color w:val="000000"/>
                <w:kern w:val="0"/>
                <w:szCs w:val="21"/>
                <w:vertAlign w:val="superscript"/>
              </w:rPr>
              <w:t>2</w:t>
            </w:r>
            <w:r>
              <w:rPr>
                <w:rFonts w:hint="eastAsia" w:ascii="宋体" w:hAnsi="宋体"/>
                <w:color w:val="000000"/>
                <w:kern w:val="0"/>
                <w:szCs w:val="21"/>
              </w:rPr>
              <w:t>t</w:t>
            </w:r>
          </w:p>
        </w:tc>
        <w:tc>
          <w:tcPr>
            <w:tcW w:w="1904" w:type="dxa"/>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left"/>
              <w:rPr>
                <w:rFonts w:ascii="宋体" w:hAnsi="宋体" w:cs="宋体"/>
                <w:color w:val="000000"/>
                <w:szCs w:val="21"/>
              </w:rPr>
            </w:pPr>
            <w:r>
              <w:rPr>
                <w:rFonts w:hint="eastAsia" w:ascii="宋体" w:hAnsi="宋体" w:cs="宋体"/>
                <w:szCs w:val="21"/>
              </w:rPr>
              <w:t>d</w:t>
            </w:r>
            <w:r>
              <w:rPr>
                <w:rFonts w:hint="eastAsia" w:ascii="宋体" w:hAnsi="宋体"/>
                <w:color w:val="000000"/>
                <w:kern w:val="0"/>
                <w:szCs w:val="21"/>
              </w:rPr>
              <w:t>u</w:t>
            </w:r>
            <w:r>
              <w:rPr>
                <w:rFonts w:hint="eastAsia" w:ascii="宋体" w:hAnsi="宋体" w:cs="宋体"/>
                <w:color w:val="000000"/>
                <w:szCs w:val="21"/>
              </w:rPr>
              <w:t>≥3mm且连续12小时</w:t>
            </w:r>
            <w:r>
              <w:rPr>
                <w:rFonts w:hint="eastAsia" w:ascii="宋体" w:hAnsi="宋体"/>
                <w:color w:val="000000"/>
                <w:kern w:val="0"/>
                <w:szCs w:val="21"/>
              </w:rPr>
              <w:t>du</w:t>
            </w:r>
            <w:r>
              <w:rPr>
                <w:rFonts w:hint="eastAsia" w:ascii="宋体" w:hAnsi="宋体"/>
                <w:color w:val="000000"/>
                <w:kern w:val="0"/>
                <w:szCs w:val="21"/>
                <w:vertAlign w:val="superscript"/>
              </w:rPr>
              <w:t>2</w:t>
            </w:r>
            <w:r>
              <w:rPr>
                <w:rFonts w:hint="eastAsia" w:ascii="宋体" w:hAnsi="宋体"/>
                <w:color w:val="000000"/>
                <w:kern w:val="0"/>
                <w:szCs w:val="21"/>
              </w:rPr>
              <w:t>/d</w:t>
            </w:r>
            <w:r>
              <w:rPr>
                <w:rFonts w:hint="eastAsia" w:ascii="宋体" w:hAnsi="宋体"/>
                <w:color w:val="000000"/>
                <w:kern w:val="0"/>
                <w:szCs w:val="21"/>
                <w:vertAlign w:val="superscript"/>
              </w:rPr>
              <w:t>2</w:t>
            </w:r>
            <w:r>
              <w:rPr>
                <w:rFonts w:hint="eastAsia" w:ascii="宋体" w:hAnsi="宋体"/>
                <w:color w:val="000000"/>
                <w:kern w:val="0"/>
                <w:szCs w:val="21"/>
              </w:rPr>
              <w:t>t</w:t>
            </w:r>
            <w:r>
              <w:rPr>
                <w:rFonts w:hint="eastAsia" w:ascii="宋体" w:hAnsi="宋体" w:cs="宋体"/>
                <w:color w:val="000000"/>
                <w:kern w:val="0"/>
                <w:szCs w:val="21"/>
              </w:rPr>
              <w:t>＞</w:t>
            </w:r>
            <w:r>
              <w:rPr>
                <w:rFonts w:hint="eastAsia" w:ascii="宋体" w:hAnsi="宋体"/>
                <w:color w:val="000000"/>
                <w:kern w:val="0"/>
                <w:szCs w:val="21"/>
              </w:rPr>
              <w:t>0</w:t>
            </w:r>
          </w:p>
        </w:tc>
        <w:tc>
          <w:tcPr>
            <w:tcW w:w="1211" w:type="dxa"/>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left"/>
              <w:rPr>
                <w:rFonts w:ascii="宋体" w:hAnsi="宋体" w:cs="宋体"/>
                <w:color w:val="000000"/>
                <w:szCs w:val="21"/>
              </w:rPr>
            </w:pPr>
            <w:r>
              <w:rPr>
                <w:rFonts w:hint="eastAsia" w:ascii="宋体" w:hAnsi="宋体" w:cs="宋体"/>
                <w:color w:val="000000"/>
                <w:szCs w:val="21"/>
              </w:rPr>
              <w:t>4h/次～</w:t>
            </w:r>
          </w:p>
          <w:p>
            <w:pPr>
              <w:spacing w:before="120" w:line="360" w:lineRule="auto"/>
              <w:jc w:val="left"/>
              <w:rPr>
                <w:rFonts w:ascii="宋体" w:hAnsi="宋体" w:cs="宋体"/>
                <w:color w:val="000000"/>
                <w:szCs w:val="21"/>
              </w:rPr>
            </w:pPr>
            <w:r>
              <w:rPr>
                <w:rFonts w:hint="eastAsia" w:ascii="宋体" w:hAnsi="宋体" w:cs="宋体"/>
                <w:color w:val="000000"/>
                <w:szCs w:val="21"/>
              </w:rPr>
              <w:t>8h/次</w:t>
            </w:r>
          </w:p>
        </w:tc>
        <w:tc>
          <w:tcPr>
            <w:tcW w:w="1108" w:type="dxa"/>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center"/>
              <w:rPr>
                <w:rFonts w:ascii="宋体" w:hAnsi="宋体" w:cs="宋体"/>
                <w:color w:val="000000"/>
                <w:szCs w:val="21"/>
              </w:rPr>
            </w:pPr>
            <w:r>
              <w:rPr>
                <w:rFonts w:hint="eastAsia" w:ascii="宋体" w:hAnsi="宋体" w:cs="宋体"/>
                <w:color w:val="000000"/>
                <w:szCs w:val="21"/>
              </w:rPr>
              <w:t>否</w:t>
            </w:r>
          </w:p>
        </w:tc>
        <w:tc>
          <w:tcPr>
            <w:tcW w:w="1927" w:type="dxa"/>
            <w:vMerge w:val="restart"/>
            <w:tcBorders>
              <w:top w:val="single" w:color="000000" w:sz="6" w:space="0"/>
              <w:left w:val="single" w:color="000000" w:sz="6" w:space="0"/>
              <w:bottom w:val="double" w:color="000000" w:sz="6" w:space="0"/>
              <w:right w:val="double" w:color="000000" w:sz="6" w:space="0"/>
            </w:tcBorders>
            <w:vAlign w:val="center"/>
          </w:tcPr>
          <w:p>
            <w:pPr>
              <w:spacing w:before="120" w:line="360" w:lineRule="auto"/>
              <w:jc w:val="left"/>
              <w:rPr>
                <w:rFonts w:ascii="宋体" w:hAnsi="宋体" w:cs="宋体"/>
                <w:color w:val="000000"/>
                <w:szCs w:val="21"/>
              </w:rPr>
            </w:pPr>
            <w:r>
              <w:rPr>
                <w:rFonts w:hint="eastAsia" w:ascii="宋体" w:hAnsi="宋体" w:cs="宋体"/>
                <w:szCs w:val="21"/>
                <w:lang w:val="zh-CN"/>
              </w:rPr>
              <w:t>若深孔内部分或全部深度位置的累计位移变化值</w:t>
            </w:r>
            <w:r>
              <w:rPr>
                <w:rFonts w:hint="eastAsia" w:ascii="宋体" w:hAnsi="宋体" w:cs="宋体"/>
                <w:szCs w:val="21"/>
              </w:rPr>
              <w:t>d</w:t>
            </w:r>
            <w:r>
              <w:rPr>
                <w:rFonts w:hint="eastAsia" w:ascii="宋体" w:hAnsi="宋体"/>
                <w:color w:val="000000"/>
                <w:kern w:val="0"/>
                <w:szCs w:val="21"/>
              </w:rPr>
              <w:t>u</w:t>
            </w:r>
            <w:r>
              <w:rPr>
                <w:rFonts w:hint="eastAsia" w:ascii="宋体" w:hAnsi="宋体" w:cs="宋体"/>
                <w:szCs w:val="21"/>
              </w:rPr>
              <w:t>大于告警或预警值，但</w:t>
            </w:r>
            <w:r>
              <w:rPr>
                <w:rFonts w:hint="eastAsia" w:ascii="宋体" w:hAnsi="宋体" w:cs="宋体"/>
                <w:color w:val="000000"/>
                <w:szCs w:val="21"/>
              </w:rPr>
              <w:t>所有深度位置连续48小时</w:t>
            </w:r>
            <w:r>
              <w:rPr>
                <w:rFonts w:hint="eastAsia" w:ascii="宋体" w:hAnsi="宋体"/>
                <w:color w:val="000000"/>
                <w:kern w:val="0"/>
                <w:szCs w:val="21"/>
              </w:rPr>
              <w:t>du</w:t>
            </w:r>
            <w:r>
              <w:rPr>
                <w:rFonts w:hint="eastAsia" w:ascii="宋体" w:hAnsi="宋体"/>
                <w:color w:val="000000"/>
                <w:kern w:val="0"/>
                <w:szCs w:val="21"/>
                <w:vertAlign w:val="superscript"/>
              </w:rPr>
              <w:t>2</w:t>
            </w:r>
            <w:r>
              <w:rPr>
                <w:rFonts w:hint="eastAsia" w:ascii="宋体" w:hAnsi="宋体"/>
                <w:color w:val="000000"/>
                <w:kern w:val="0"/>
                <w:szCs w:val="21"/>
              </w:rPr>
              <w:t>/d</w:t>
            </w:r>
            <w:r>
              <w:rPr>
                <w:rFonts w:hint="eastAsia" w:ascii="宋体" w:hAnsi="宋体"/>
                <w:color w:val="000000"/>
                <w:kern w:val="0"/>
                <w:szCs w:val="21"/>
                <w:vertAlign w:val="superscript"/>
              </w:rPr>
              <w:t>2</w:t>
            </w:r>
            <w:r>
              <w:rPr>
                <w:rFonts w:hint="eastAsia" w:ascii="宋体" w:hAnsi="宋体"/>
                <w:color w:val="000000"/>
                <w:kern w:val="0"/>
                <w:szCs w:val="21"/>
              </w:rPr>
              <w:t>t</w:t>
            </w:r>
            <w:r>
              <w:rPr>
                <w:rFonts w:hint="eastAsia" w:ascii="宋体" w:hAnsi="宋体" w:cs="宋体"/>
                <w:color w:val="000000"/>
                <w:kern w:val="0"/>
                <w:szCs w:val="21"/>
              </w:rPr>
              <w:t>&lt;</w:t>
            </w:r>
            <w:r>
              <w:rPr>
                <w:rFonts w:hint="eastAsia" w:ascii="宋体" w:hAnsi="宋体"/>
                <w:color w:val="000000"/>
                <w:kern w:val="0"/>
                <w:szCs w:val="21"/>
              </w:rPr>
              <w:t>0，则判定该深孔及周边岩土体处于趋于</w:t>
            </w:r>
            <w:r>
              <w:rPr>
                <w:rFonts w:hint="eastAsia" w:ascii="宋体" w:hAnsi="宋体" w:cs="宋体"/>
                <w:color w:val="000000"/>
                <w:kern w:val="0"/>
                <w:szCs w:val="21"/>
              </w:rPr>
              <w:t>稳定状态，终止进行告警或预警。</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895" w:hRule="atLeast"/>
        </w:trPr>
        <w:tc>
          <w:tcPr>
            <w:tcW w:w="513" w:type="dxa"/>
            <w:tcBorders>
              <w:top w:val="single" w:color="000000" w:sz="6" w:space="0"/>
              <w:left w:val="double" w:color="000000" w:sz="6" w:space="0"/>
              <w:bottom w:val="single" w:color="000000" w:sz="6" w:space="0"/>
              <w:right w:val="single" w:color="000000" w:sz="6" w:space="0"/>
            </w:tcBorders>
            <w:vAlign w:val="center"/>
          </w:tcPr>
          <w:p>
            <w:pPr>
              <w:spacing w:before="120" w:line="360" w:lineRule="auto"/>
              <w:jc w:val="center"/>
              <w:rPr>
                <w:rFonts w:ascii="宋体" w:hAnsi="宋体" w:cs="宋体"/>
                <w:color w:val="000000"/>
                <w:szCs w:val="21"/>
              </w:rPr>
            </w:pPr>
            <w:r>
              <w:rPr>
                <w:rFonts w:hint="eastAsia" w:ascii="宋体" w:hAnsi="宋体" w:cs="宋体"/>
                <w:color w:val="000000"/>
                <w:szCs w:val="21"/>
              </w:rPr>
              <w:t>2</w:t>
            </w:r>
          </w:p>
        </w:tc>
        <w:tc>
          <w:tcPr>
            <w:tcW w:w="663" w:type="dxa"/>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center"/>
              <w:rPr>
                <w:rFonts w:ascii="宋体" w:hAnsi="宋体" w:cs="宋体"/>
                <w:color w:val="000000"/>
                <w:szCs w:val="21"/>
              </w:rPr>
            </w:pPr>
            <w:r>
              <w:rPr>
                <w:rFonts w:hint="eastAsia" w:ascii="宋体" w:hAnsi="宋体" w:cs="宋体"/>
                <w:color w:val="000000"/>
                <w:szCs w:val="21"/>
              </w:rPr>
              <w:t>三级预警</w:t>
            </w:r>
          </w:p>
        </w:tc>
        <w:tc>
          <w:tcPr>
            <w:tcW w:w="1086" w:type="dxa"/>
            <w:vMerge w:val="continue"/>
            <w:tcBorders>
              <w:top w:val="single" w:color="000000" w:sz="6" w:space="0"/>
              <w:left w:val="single" w:color="000000" w:sz="6" w:space="0"/>
              <w:bottom w:val="double" w:color="000000" w:sz="6" w:space="0"/>
              <w:right w:val="single" w:color="000000" w:sz="6" w:space="0"/>
            </w:tcBorders>
            <w:vAlign w:val="center"/>
          </w:tcPr>
          <w:p>
            <w:pPr>
              <w:widowControl/>
              <w:spacing w:beforeAutospacing="1" w:afterAutospacing="1" w:line="360" w:lineRule="auto"/>
              <w:jc w:val="left"/>
              <w:rPr>
                <w:rFonts w:ascii="宋体" w:hAnsi="宋体" w:cs="宋体"/>
                <w:color w:val="000000"/>
                <w:szCs w:val="21"/>
              </w:rPr>
            </w:pPr>
          </w:p>
        </w:tc>
        <w:tc>
          <w:tcPr>
            <w:tcW w:w="1904" w:type="dxa"/>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left"/>
              <w:rPr>
                <w:rFonts w:ascii="宋体" w:hAnsi="宋体" w:cs="宋体"/>
                <w:color w:val="000000"/>
                <w:szCs w:val="21"/>
              </w:rPr>
            </w:pPr>
            <w:r>
              <w:rPr>
                <w:rFonts w:hint="eastAsia" w:ascii="宋体" w:hAnsi="宋体" w:cs="宋体"/>
                <w:szCs w:val="21"/>
              </w:rPr>
              <w:t>d</w:t>
            </w:r>
            <w:r>
              <w:rPr>
                <w:rFonts w:hint="eastAsia" w:ascii="宋体" w:hAnsi="宋体"/>
                <w:color w:val="000000"/>
                <w:kern w:val="0"/>
                <w:szCs w:val="21"/>
              </w:rPr>
              <w:t>u</w:t>
            </w:r>
            <w:r>
              <w:rPr>
                <w:rFonts w:hint="eastAsia" w:ascii="宋体" w:hAnsi="宋体" w:cs="宋体"/>
                <w:color w:val="000000"/>
                <w:szCs w:val="21"/>
              </w:rPr>
              <w:t>≥5mm且连续12小时</w:t>
            </w:r>
            <w:r>
              <w:rPr>
                <w:rFonts w:hint="eastAsia" w:ascii="宋体" w:hAnsi="宋体"/>
                <w:color w:val="000000"/>
                <w:kern w:val="0"/>
                <w:szCs w:val="21"/>
              </w:rPr>
              <w:t>du</w:t>
            </w:r>
            <w:r>
              <w:rPr>
                <w:rFonts w:hint="eastAsia" w:ascii="宋体" w:hAnsi="宋体"/>
                <w:color w:val="000000"/>
                <w:kern w:val="0"/>
                <w:szCs w:val="21"/>
                <w:vertAlign w:val="superscript"/>
              </w:rPr>
              <w:t>2</w:t>
            </w:r>
            <w:r>
              <w:rPr>
                <w:rFonts w:hint="eastAsia" w:ascii="宋体" w:hAnsi="宋体"/>
                <w:color w:val="000000"/>
                <w:kern w:val="0"/>
                <w:szCs w:val="21"/>
              </w:rPr>
              <w:t>/d</w:t>
            </w:r>
            <w:r>
              <w:rPr>
                <w:rFonts w:hint="eastAsia" w:ascii="宋体" w:hAnsi="宋体"/>
                <w:color w:val="000000"/>
                <w:kern w:val="0"/>
                <w:szCs w:val="21"/>
                <w:vertAlign w:val="superscript"/>
              </w:rPr>
              <w:t>2</w:t>
            </w:r>
            <w:r>
              <w:rPr>
                <w:rFonts w:hint="eastAsia" w:ascii="宋体" w:hAnsi="宋体"/>
                <w:color w:val="000000"/>
                <w:kern w:val="0"/>
                <w:szCs w:val="21"/>
              </w:rPr>
              <w:t>t</w:t>
            </w:r>
            <w:r>
              <w:rPr>
                <w:rFonts w:hint="eastAsia" w:ascii="宋体" w:hAnsi="宋体" w:cs="宋体"/>
                <w:color w:val="000000"/>
                <w:kern w:val="0"/>
                <w:szCs w:val="21"/>
              </w:rPr>
              <w:t>＞</w:t>
            </w:r>
            <w:r>
              <w:rPr>
                <w:rFonts w:hint="eastAsia" w:ascii="宋体" w:hAnsi="宋体"/>
                <w:color w:val="000000"/>
                <w:kern w:val="0"/>
                <w:szCs w:val="21"/>
              </w:rPr>
              <w:t>0</w:t>
            </w:r>
          </w:p>
        </w:tc>
        <w:tc>
          <w:tcPr>
            <w:tcW w:w="1211" w:type="dxa"/>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left"/>
              <w:rPr>
                <w:rFonts w:ascii="宋体" w:hAnsi="宋体" w:cs="宋体"/>
                <w:color w:val="000000"/>
                <w:szCs w:val="21"/>
              </w:rPr>
            </w:pPr>
            <w:r>
              <w:rPr>
                <w:rFonts w:hint="eastAsia" w:ascii="宋体" w:hAnsi="宋体" w:cs="宋体"/>
                <w:color w:val="000000"/>
                <w:szCs w:val="21"/>
              </w:rPr>
              <w:t>2h/次～</w:t>
            </w:r>
          </w:p>
          <w:p>
            <w:pPr>
              <w:spacing w:before="120" w:line="360" w:lineRule="auto"/>
              <w:jc w:val="left"/>
              <w:rPr>
                <w:rFonts w:ascii="宋体" w:hAnsi="宋体" w:cs="宋体"/>
                <w:color w:val="000000"/>
                <w:szCs w:val="21"/>
              </w:rPr>
            </w:pPr>
            <w:r>
              <w:rPr>
                <w:rFonts w:hint="eastAsia" w:ascii="宋体" w:hAnsi="宋体" w:cs="宋体"/>
                <w:color w:val="000000"/>
                <w:szCs w:val="21"/>
              </w:rPr>
              <w:t>4h/次</w:t>
            </w:r>
          </w:p>
        </w:tc>
        <w:tc>
          <w:tcPr>
            <w:tcW w:w="1108" w:type="dxa"/>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left"/>
              <w:rPr>
                <w:rFonts w:ascii="宋体" w:hAnsi="宋体" w:cs="宋体"/>
                <w:color w:val="000000"/>
                <w:szCs w:val="21"/>
              </w:rPr>
            </w:pPr>
            <w:r>
              <w:rPr>
                <w:rFonts w:hint="eastAsia" w:ascii="宋体" w:hAnsi="宋体" w:cs="宋体"/>
                <w:color w:val="000000"/>
                <w:szCs w:val="21"/>
              </w:rPr>
              <w:t>平台报警（可以设置是否显示</w:t>
            </w:r>
            <w:r>
              <w:rPr>
                <w:rFonts w:ascii="宋体" w:hAnsi="宋体" w:cs="宋体"/>
                <w:color w:val="000000"/>
                <w:szCs w:val="21"/>
              </w:rPr>
              <w:t>）</w:t>
            </w:r>
          </w:p>
        </w:tc>
        <w:tc>
          <w:tcPr>
            <w:tcW w:w="1927" w:type="dxa"/>
            <w:vMerge w:val="continue"/>
            <w:tcBorders>
              <w:top w:val="single" w:color="000000" w:sz="6" w:space="0"/>
              <w:left w:val="single" w:color="000000" w:sz="6" w:space="0"/>
              <w:bottom w:val="double" w:color="000000" w:sz="6" w:space="0"/>
              <w:right w:val="double" w:color="000000" w:sz="6" w:space="0"/>
            </w:tcBorders>
            <w:vAlign w:val="center"/>
          </w:tcPr>
          <w:p>
            <w:pPr>
              <w:widowControl/>
              <w:spacing w:beforeAutospacing="1" w:afterAutospacing="1" w:line="360" w:lineRule="auto"/>
              <w:jc w:val="left"/>
              <w:rPr>
                <w:rFonts w:ascii="宋体" w:hAnsi="宋体" w:cs="宋体"/>
                <w:color w:val="000000"/>
                <w:szCs w:val="21"/>
              </w:rPr>
            </w:pP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916" w:hRule="atLeast"/>
        </w:trPr>
        <w:tc>
          <w:tcPr>
            <w:tcW w:w="513" w:type="dxa"/>
            <w:tcBorders>
              <w:top w:val="single" w:color="000000" w:sz="6" w:space="0"/>
              <w:left w:val="double" w:color="000000" w:sz="6" w:space="0"/>
              <w:bottom w:val="single" w:color="000000" w:sz="6" w:space="0"/>
              <w:right w:val="single" w:color="000000" w:sz="6" w:space="0"/>
            </w:tcBorders>
            <w:vAlign w:val="center"/>
          </w:tcPr>
          <w:p>
            <w:pPr>
              <w:spacing w:before="120" w:line="360" w:lineRule="auto"/>
              <w:jc w:val="center"/>
              <w:rPr>
                <w:rFonts w:ascii="宋体" w:hAnsi="宋体" w:cs="宋体"/>
                <w:color w:val="000000"/>
                <w:szCs w:val="21"/>
              </w:rPr>
            </w:pPr>
            <w:r>
              <w:rPr>
                <w:rFonts w:hint="eastAsia" w:ascii="宋体" w:hAnsi="宋体" w:cs="宋体"/>
                <w:color w:val="000000"/>
                <w:szCs w:val="21"/>
              </w:rPr>
              <w:t>3</w:t>
            </w:r>
          </w:p>
        </w:tc>
        <w:tc>
          <w:tcPr>
            <w:tcW w:w="663" w:type="dxa"/>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center"/>
              <w:rPr>
                <w:rFonts w:ascii="宋体" w:hAnsi="宋体" w:cs="宋体"/>
                <w:color w:val="000000"/>
                <w:szCs w:val="21"/>
              </w:rPr>
            </w:pPr>
            <w:r>
              <w:rPr>
                <w:rFonts w:hint="eastAsia" w:ascii="宋体" w:hAnsi="宋体" w:cs="宋体"/>
                <w:color w:val="000000"/>
                <w:szCs w:val="21"/>
              </w:rPr>
              <w:t>二级预警</w:t>
            </w:r>
          </w:p>
        </w:tc>
        <w:tc>
          <w:tcPr>
            <w:tcW w:w="1086" w:type="dxa"/>
            <w:vMerge w:val="continue"/>
            <w:tcBorders>
              <w:top w:val="single" w:color="000000" w:sz="6" w:space="0"/>
              <w:left w:val="single" w:color="000000" w:sz="6" w:space="0"/>
              <w:bottom w:val="double" w:color="000000" w:sz="6" w:space="0"/>
              <w:right w:val="single" w:color="000000" w:sz="6" w:space="0"/>
            </w:tcBorders>
            <w:vAlign w:val="center"/>
          </w:tcPr>
          <w:p>
            <w:pPr>
              <w:widowControl/>
              <w:spacing w:beforeAutospacing="1" w:afterAutospacing="1" w:line="360" w:lineRule="auto"/>
              <w:jc w:val="left"/>
              <w:rPr>
                <w:rFonts w:ascii="宋体" w:hAnsi="宋体" w:cs="宋体"/>
                <w:color w:val="000000"/>
                <w:szCs w:val="21"/>
              </w:rPr>
            </w:pPr>
          </w:p>
        </w:tc>
        <w:tc>
          <w:tcPr>
            <w:tcW w:w="1904" w:type="dxa"/>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left"/>
              <w:rPr>
                <w:rFonts w:ascii="宋体" w:hAnsi="宋体" w:cs="宋体"/>
                <w:color w:val="000000"/>
                <w:szCs w:val="21"/>
              </w:rPr>
            </w:pPr>
            <w:r>
              <w:rPr>
                <w:rFonts w:hint="eastAsia" w:ascii="宋体" w:hAnsi="宋体" w:cs="宋体"/>
                <w:szCs w:val="21"/>
              </w:rPr>
              <w:t>d</w:t>
            </w:r>
            <w:r>
              <w:rPr>
                <w:rFonts w:hint="eastAsia" w:ascii="宋体" w:hAnsi="宋体"/>
                <w:color w:val="000000"/>
                <w:kern w:val="0"/>
                <w:szCs w:val="21"/>
              </w:rPr>
              <w:t>u</w:t>
            </w:r>
            <w:r>
              <w:rPr>
                <w:rFonts w:hint="eastAsia" w:ascii="宋体" w:hAnsi="宋体" w:cs="宋体"/>
                <w:color w:val="000000"/>
                <w:szCs w:val="21"/>
              </w:rPr>
              <w:t>≥7mm且连续12小时</w:t>
            </w:r>
            <w:r>
              <w:rPr>
                <w:rFonts w:hint="eastAsia" w:ascii="宋体" w:hAnsi="宋体"/>
                <w:color w:val="000000"/>
                <w:kern w:val="0"/>
                <w:szCs w:val="21"/>
              </w:rPr>
              <w:t>du</w:t>
            </w:r>
            <w:r>
              <w:rPr>
                <w:rFonts w:hint="eastAsia" w:ascii="宋体" w:hAnsi="宋体"/>
                <w:color w:val="000000"/>
                <w:kern w:val="0"/>
                <w:szCs w:val="21"/>
                <w:vertAlign w:val="superscript"/>
              </w:rPr>
              <w:t>2</w:t>
            </w:r>
            <w:r>
              <w:rPr>
                <w:rFonts w:hint="eastAsia" w:ascii="宋体" w:hAnsi="宋体"/>
                <w:color w:val="000000"/>
                <w:kern w:val="0"/>
                <w:szCs w:val="21"/>
              </w:rPr>
              <w:t>/d</w:t>
            </w:r>
            <w:r>
              <w:rPr>
                <w:rFonts w:hint="eastAsia" w:ascii="宋体" w:hAnsi="宋体"/>
                <w:color w:val="000000"/>
                <w:kern w:val="0"/>
                <w:szCs w:val="21"/>
                <w:vertAlign w:val="superscript"/>
              </w:rPr>
              <w:t>2</w:t>
            </w:r>
            <w:r>
              <w:rPr>
                <w:rFonts w:hint="eastAsia" w:ascii="宋体" w:hAnsi="宋体"/>
                <w:color w:val="000000"/>
                <w:kern w:val="0"/>
                <w:szCs w:val="21"/>
              </w:rPr>
              <w:t>t</w:t>
            </w:r>
            <w:r>
              <w:rPr>
                <w:rFonts w:hint="eastAsia" w:ascii="宋体" w:hAnsi="宋体" w:cs="宋体"/>
                <w:color w:val="000000"/>
                <w:kern w:val="0"/>
                <w:szCs w:val="21"/>
              </w:rPr>
              <w:t>＞</w:t>
            </w:r>
            <w:r>
              <w:rPr>
                <w:rFonts w:hint="eastAsia" w:ascii="宋体" w:hAnsi="宋体"/>
                <w:color w:val="000000"/>
                <w:kern w:val="0"/>
                <w:szCs w:val="21"/>
              </w:rPr>
              <w:t>0</w:t>
            </w:r>
          </w:p>
        </w:tc>
        <w:tc>
          <w:tcPr>
            <w:tcW w:w="1211" w:type="dxa"/>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left"/>
              <w:rPr>
                <w:rFonts w:ascii="宋体" w:hAnsi="宋体" w:cs="宋体"/>
                <w:color w:val="000000"/>
                <w:szCs w:val="21"/>
              </w:rPr>
            </w:pPr>
            <w:r>
              <w:rPr>
                <w:rFonts w:hint="eastAsia" w:ascii="宋体" w:hAnsi="宋体" w:cs="宋体"/>
                <w:color w:val="000000"/>
                <w:szCs w:val="21"/>
              </w:rPr>
              <w:t>1h/次～</w:t>
            </w:r>
          </w:p>
          <w:p>
            <w:pPr>
              <w:spacing w:before="120" w:line="360" w:lineRule="auto"/>
              <w:jc w:val="left"/>
              <w:rPr>
                <w:rFonts w:ascii="宋体" w:hAnsi="宋体" w:cs="宋体"/>
                <w:color w:val="000000"/>
                <w:szCs w:val="21"/>
              </w:rPr>
            </w:pPr>
            <w:r>
              <w:rPr>
                <w:rFonts w:hint="eastAsia" w:ascii="宋体" w:hAnsi="宋体" w:cs="宋体"/>
                <w:color w:val="000000"/>
                <w:szCs w:val="21"/>
              </w:rPr>
              <w:t>2h/次</w:t>
            </w:r>
          </w:p>
        </w:tc>
        <w:tc>
          <w:tcPr>
            <w:tcW w:w="1108" w:type="dxa"/>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left"/>
              <w:rPr>
                <w:rFonts w:ascii="宋体" w:hAnsi="宋体" w:cs="宋体"/>
                <w:color w:val="000000"/>
                <w:szCs w:val="21"/>
              </w:rPr>
            </w:pPr>
            <w:r>
              <w:rPr>
                <w:rFonts w:hint="eastAsia" w:ascii="宋体" w:hAnsi="宋体" w:cs="宋体"/>
                <w:color w:val="000000"/>
                <w:szCs w:val="21"/>
              </w:rPr>
              <w:t>平台及短信报警（可以设置是否显示</w:t>
            </w:r>
            <w:r>
              <w:rPr>
                <w:rFonts w:ascii="宋体" w:hAnsi="宋体" w:cs="宋体"/>
                <w:color w:val="000000"/>
                <w:szCs w:val="21"/>
              </w:rPr>
              <w:t>）</w:t>
            </w:r>
          </w:p>
        </w:tc>
        <w:tc>
          <w:tcPr>
            <w:tcW w:w="1927" w:type="dxa"/>
            <w:vMerge w:val="continue"/>
            <w:tcBorders>
              <w:top w:val="single" w:color="000000" w:sz="6" w:space="0"/>
              <w:left w:val="single" w:color="000000" w:sz="6" w:space="0"/>
              <w:bottom w:val="double" w:color="000000" w:sz="6" w:space="0"/>
              <w:right w:val="double" w:color="000000" w:sz="6" w:space="0"/>
            </w:tcBorders>
            <w:vAlign w:val="center"/>
          </w:tcPr>
          <w:p>
            <w:pPr>
              <w:widowControl/>
              <w:spacing w:beforeAutospacing="1" w:afterAutospacing="1" w:line="360" w:lineRule="auto"/>
              <w:jc w:val="left"/>
              <w:rPr>
                <w:rFonts w:ascii="宋体" w:hAnsi="宋体" w:cs="宋体"/>
                <w:color w:val="000000"/>
                <w:szCs w:val="21"/>
              </w:rPr>
            </w:pP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1288" w:hRule="atLeast"/>
        </w:trPr>
        <w:tc>
          <w:tcPr>
            <w:tcW w:w="513" w:type="dxa"/>
            <w:tcBorders>
              <w:top w:val="single" w:color="000000" w:sz="6" w:space="0"/>
              <w:left w:val="double" w:color="000000" w:sz="6" w:space="0"/>
              <w:bottom w:val="double" w:color="000000" w:sz="6" w:space="0"/>
              <w:right w:val="single" w:color="000000" w:sz="6" w:space="0"/>
            </w:tcBorders>
            <w:vAlign w:val="center"/>
          </w:tcPr>
          <w:p>
            <w:pPr>
              <w:spacing w:before="120" w:line="360" w:lineRule="auto"/>
              <w:jc w:val="center"/>
              <w:rPr>
                <w:rFonts w:ascii="宋体" w:hAnsi="宋体" w:cs="宋体"/>
                <w:color w:val="000000"/>
                <w:szCs w:val="21"/>
              </w:rPr>
            </w:pPr>
            <w:r>
              <w:rPr>
                <w:rFonts w:hint="eastAsia" w:ascii="宋体" w:hAnsi="宋体" w:cs="宋体"/>
                <w:color w:val="000000"/>
                <w:szCs w:val="21"/>
              </w:rPr>
              <w:t>4</w:t>
            </w:r>
          </w:p>
        </w:tc>
        <w:tc>
          <w:tcPr>
            <w:tcW w:w="663" w:type="dxa"/>
            <w:tcBorders>
              <w:top w:val="single" w:color="000000" w:sz="6" w:space="0"/>
              <w:left w:val="single" w:color="000000" w:sz="6" w:space="0"/>
              <w:bottom w:val="double" w:color="000000" w:sz="6" w:space="0"/>
              <w:right w:val="single" w:color="000000" w:sz="6" w:space="0"/>
            </w:tcBorders>
            <w:vAlign w:val="center"/>
          </w:tcPr>
          <w:p>
            <w:pPr>
              <w:spacing w:before="120" w:line="360" w:lineRule="auto"/>
              <w:jc w:val="center"/>
              <w:rPr>
                <w:rFonts w:ascii="宋体" w:hAnsi="宋体" w:cs="宋体"/>
                <w:color w:val="000000"/>
                <w:szCs w:val="21"/>
              </w:rPr>
            </w:pPr>
            <w:r>
              <w:rPr>
                <w:rFonts w:hint="eastAsia" w:ascii="宋体" w:hAnsi="宋体" w:cs="宋体"/>
                <w:color w:val="000000"/>
                <w:szCs w:val="21"/>
              </w:rPr>
              <w:t>一级预警</w:t>
            </w:r>
          </w:p>
        </w:tc>
        <w:tc>
          <w:tcPr>
            <w:tcW w:w="1086" w:type="dxa"/>
            <w:vMerge w:val="continue"/>
            <w:tcBorders>
              <w:top w:val="single" w:color="000000" w:sz="6" w:space="0"/>
              <w:left w:val="single" w:color="000000" w:sz="6" w:space="0"/>
              <w:bottom w:val="double" w:color="000000" w:sz="6" w:space="0"/>
              <w:right w:val="single" w:color="000000" w:sz="6" w:space="0"/>
            </w:tcBorders>
            <w:vAlign w:val="center"/>
          </w:tcPr>
          <w:p>
            <w:pPr>
              <w:widowControl/>
              <w:spacing w:beforeAutospacing="1" w:afterAutospacing="1" w:line="360" w:lineRule="auto"/>
              <w:jc w:val="left"/>
              <w:rPr>
                <w:rFonts w:ascii="宋体" w:hAnsi="宋体" w:cs="宋体"/>
                <w:color w:val="000000"/>
                <w:szCs w:val="21"/>
              </w:rPr>
            </w:pPr>
          </w:p>
        </w:tc>
        <w:tc>
          <w:tcPr>
            <w:tcW w:w="1904" w:type="dxa"/>
            <w:tcBorders>
              <w:top w:val="single" w:color="000000" w:sz="6" w:space="0"/>
              <w:left w:val="single" w:color="000000" w:sz="6" w:space="0"/>
              <w:bottom w:val="double" w:color="000000" w:sz="6" w:space="0"/>
              <w:right w:val="single" w:color="000000" w:sz="6" w:space="0"/>
            </w:tcBorders>
            <w:vAlign w:val="center"/>
          </w:tcPr>
          <w:p>
            <w:pPr>
              <w:spacing w:before="120" w:line="360" w:lineRule="auto"/>
              <w:jc w:val="left"/>
              <w:rPr>
                <w:rFonts w:ascii="宋体" w:hAnsi="宋体" w:cs="宋体"/>
                <w:color w:val="000000"/>
                <w:szCs w:val="21"/>
              </w:rPr>
            </w:pPr>
            <w:r>
              <w:rPr>
                <w:rFonts w:hint="eastAsia" w:ascii="宋体" w:hAnsi="宋体" w:cs="宋体"/>
                <w:szCs w:val="21"/>
              </w:rPr>
              <w:t>d</w:t>
            </w:r>
            <w:r>
              <w:rPr>
                <w:rFonts w:hint="eastAsia" w:ascii="宋体" w:hAnsi="宋体"/>
                <w:color w:val="000000"/>
                <w:kern w:val="0"/>
                <w:szCs w:val="21"/>
              </w:rPr>
              <w:t>u</w:t>
            </w:r>
            <w:r>
              <w:rPr>
                <w:rFonts w:hint="eastAsia" w:ascii="宋体" w:hAnsi="宋体" w:cs="宋体"/>
                <w:color w:val="000000"/>
                <w:szCs w:val="21"/>
              </w:rPr>
              <w:t>≥1</w:t>
            </w:r>
            <w:r>
              <w:rPr>
                <w:rFonts w:ascii="宋体" w:hAnsi="宋体" w:cs="宋体"/>
                <w:color w:val="000000"/>
                <w:szCs w:val="21"/>
              </w:rPr>
              <w:t>2</w:t>
            </w:r>
            <w:r>
              <w:rPr>
                <w:rFonts w:hint="eastAsia" w:ascii="宋体" w:hAnsi="宋体" w:cs="宋体"/>
                <w:color w:val="000000"/>
                <w:szCs w:val="21"/>
              </w:rPr>
              <w:t>mm且连续12小时</w:t>
            </w:r>
            <w:r>
              <w:rPr>
                <w:rFonts w:hint="eastAsia" w:ascii="宋体" w:hAnsi="宋体"/>
                <w:color w:val="000000"/>
                <w:kern w:val="0"/>
                <w:szCs w:val="21"/>
              </w:rPr>
              <w:t>du</w:t>
            </w:r>
            <w:r>
              <w:rPr>
                <w:rFonts w:hint="eastAsia" w:ascii="宋体" w:hAnsi="宋体"/>
                <w:color w:val="000000"/>
                <w:kern w:val="0"/>
                <w:szCs w:val="21"/>
                <w:vertAlign w:val="superscript"/>
              </w:rPr>
              <w:t>2</w:t>
            </w:r>
            <w:r>
              <w:rPr>
                <w:rFonts w:hint="eastAsia" w:ascii="宋体" w:hAnsi="宋体"/>
                <w:color w:val="000000"/>
                <w:kern w:val="0"/>
                <w:szCs w:val="21"/>
              </w:rPr>
              <w:t>/d</w:t>
            </w:r>
            <w:r>
              <w:rPr>
                <w:rFonts w:hint="eastAsia" w:ascii="宋体" w:hAnsi="宋体"/>
                <w:color w:val="000000"/>
                <w:kern w:val="0"/>
                <w:szCs w:val="21"/>
                <w:vertAlign w:val="superscript"/>
              </w:rPr>
              <w:t>2</w:t>
            </w:r>
            <w:r>
              <w:rPr>
                <w:rFonts w:hint="eastAsia" w:ascii="宋体" w:hAnsi="宋体"/>
                <w:color w:val="000000"/>
                <w:kern w:val="0"/>
                <w:szCs w:val="21"/>
              </w:rPr>
              <w:t>t</w:t>
            </w:r>
            <w:r>
              <w:rPr>
                <w:rFonts w:hint="eastAsia" w:ascii="宋体" w:hAnsi="宋体" w:cs="宋体"/>
                <w:color w:val="000000"/>
                <w:kern w:val="0"/>
                <w:szCs w:val="21"/>
              </w:rPr>
              <w:t>＞</w:t>
            </w:r>
            <w:r>
              <w:rPr>
                <w:rFonts w:hint="eastAsia" w:ascii="宋体" w:hAnsi="宋体"/>
                <w:color w:val="000000"/>
                <w:kern w:val="0"/>
                <w:szCs w:val="21"/>
              </w:rPr>
              <w:t>0</w:t>
            </w:r>
          </w:p>
        </w:tc>
        <w:tc>
          <w:tcPr>
            <w:tcW w:w="1211" w:type="dxa"/>
            <w:tcBorders>
              <w:top w:val="single" w:color="000000" w:sz="6" w:space="0"/>
              <w:left w:val="single" w:color="000000" w:sz="6" w:space="0"/>
              <w:bottom w:val="double" w:color="000000" w:sz="6" w:space="0"/>
              <w:right w:val="single" w:color="000000" w:sz="6" w:space="0"/>
            </w:tcBorders>
            <w:vAlign w:val="center"/>
          </w:tcPr>
          <w:p>
            <w:pPr>
              <w:spacing w:before="120" w:line="360" w:lineRule="auto"/>
              <w:jc w:val="left"/>
              <w:rPr>
                <w:rFonts w:ascii="宋体" w:hAnsi="宋体" w:cs="宋体"/>
                <w:color w:val="000000"/>
                <w:szCs w:val="21"/>
              </w:rPr>
            </w:pPr>
            <w:r>
              <w:rPr>
                <w:rFonts w:hint="eastAsia" w:ascii="宋体" w:hAnsi="宋体" w:cs="宋体"/>
                <w:color w:val="000000"/>
                <w:szCs w:val="21"/>
              </w:rPr>
              <w:t>1min/次～60min/次</w:t>
            </w:r>
          </w:p>
        </w:tc>
        <w:tc>
          <w:tcPr>
            <w:tcW w:w="1108" w:type="dxa"/>
            <w:tcBorders>
              <w:top w:val="single" w:color="000000" w:sz="6" w:space="0"/>
              <w:left w:val="single" w:color="000000" w:sz="6" w:space="0"/>
              <w:bottom w:val="double" w:color="000000" w:sz="6" w:space="0"/>
              <w:right w:val="single" w:color="000000" w:sz="6" w:space="0"/>
            </w:tcBorders>
            <w:vAlign w:val="center"/>
          </w:tcPr>
          <w:p>
            <w:pPr>
              <w:spacing w:before="120" w:line="360" w:lineRule="auto"/>
              <w:jc w:val="left"/>
              <w:rPr>
                <w:rFonts w:ascii="宋体" w:hAnsi="宋体" w:cs="宋体"/>
                <w:color w:val="000000"/>
                <w:szCs w:val="21"/>
              </w:rPr>
            </w:pPr>
            <w:r>
              <w:rPr>
                <w:rFonts w:hint="eastAsia" w:ascii="宋体" w:hAnsi="宋体" w:cs="宋体"/>
                <w:color w:val="000000"/>
                <w:szCs w:val="21"/>
              </w:rPr>
              <w:t>平台及短信报警（可以设置是否显示</w:t>
            </w:r>
            <w:r>
              <w:rPr>
                <w:rFonts w:ascii="宋体" w:hAnsi="宋体" w:cs="宋体"/>
                <w:color w:val="000000"/>
                <w:szCs w:val="21"/>
              </w:rPr>
              <w:t>）</w:t>
            </w:r>
          </w:p>
        </w:tc>
        <w:tc>
          <w:tcPr>
            <w:tcW w:w="1927" w:type="dxa"/>
            <w:vMerge w:val="continue"/>
            <w:tcBorders>
              <w:top w:val="single" w:color="000000" w:sz="6" w:space="0"/>
              <w:left w:val="single" w:color="000000" w:sz="6" w:space="0"/>
              <w:bottom w:val="double" w:color="000000" w:sz="6" w:space="0"/>
              <w:right w:val="double" w:color="000000" w:sz="6" w:space="0"/>
            </w:tcBorders>
            <w:vAlign w:val="center"/>
          </w:tcPr>
          <w:p>
            <w:pPr>
              <w:widowControl/>
              <w:spacing w:beforeAutospacing="1" w:afterAutospacing="1" w:line="360" w:lineRule="auto"/>
              <w:jc w:val="left"/>
              <w:rPr>
                <w:rFonts w:ascii="宋体" w:hAnsi="宋体" w:cs="宋体"/>
                <w:color w:val="000000"/>
                <w:szCs w:val="21"/>
              </w:rPr>
            </w:pPr>
          </w:p>
        </w:tc>
      </w:tr>
    </w:tbl>
    <w:p>
      <w:pPr>
        <w:spacing w:before="120" w:line="360" w:lineRule="auto"/>
        <w:ind w:firstLine="480"/>
        <w:rPr>
          <w:b/>
          <w:bCs/>
          <w:color w:val="000000"/>
          <w:sz w:val="24"/>
        </w:rPr>
      </w:pPr>
      <w:r>
        <w:rPr>
          <w:rFonts w:hint="eastAsia"/>
          <w:color w:val="000000"/>
        </w:rPr>
        <w:t>注：</w:t>
      </w:r>
      <w:r>
        <w:rPr>
          <w:b/>
          <w:bCs/>
          <w:color w:val="000000"/>
        </w:rPr>
        <w:t>1</w:t>
      </w:r>
      <w:r>
        <w:rPr>
          <w:rFonts w:hint="eastAsia"/>
          <w:b/>
          <w:bCs/>
          <w:color w:val="000000"/>
        </w:rPr>
        <w:t>、该表预警等级划分是对每个传感器所在深度位置处均进行计算、判断；</w:t>
      </w:r>
      <w:r>
        <w:rPr>
          <w:color w:val="000000"/>
        </w:rPr>
        <w:t>2</w:t>
      </w:r>
      <w:r>
        <w:rPr>
          <w:rFonts w:hint="eastAsia"/>
          <w:color w:val="000000"/>
        </w:rPr>
        <w:t>、预警信息主要由两种方式：一是通过系统软件平台以</w:t>
      </w:r>
      <w:r>
        <w:rPr>
          <w:rFonts w:hint="eastAsia" w:ascii="宋体" w:hAnsi="宋体" w:cs="宋体"/>
          <w:color w:val="000000"/>
          <w:szCs w:val="21"/>
        </w:rPr>
        <w:t>报警</w:t>
      </w:r>
      <w:r>
        <w:rPr>
          <w:rFonts w:hint="eastAsia"/>
          <w:color w:val="000000"/>
        </w:rPr>
        <w:t>信息栏窗口弹出预警（简称“平台</w:t>
      </w:r>
      <w:r>
        <w:rPr>
          <w:rFonts w:hint="eastAsia" w:ascii="宋体" w:hAnsi="宋体" w:cs="宋体"/>
          <w:color w:val="000000"/>
          <w:szCs w:val="21"/>
        </w:rPr>
        <w:t>报警</w:t>
      </w:r>
      <w:r>
        <w:rPr>
          <w:rFonts w:hint="eastAsia"/>
          <w:color w:val="000000"/>
        </w:rPr>
        <w:t>”）；二是以手机短信的形式发出预警信息（简称“短信</w:t>
      </w:r>
      <w:r>
        <w:rPr>
          <w:rFonts w:hint="eastAsia" w:ascii="宋体" w:hAnsi="宋体" w:cs="宋体"/>
          <w:color w:val="000000"/>
          <w:szCs w:val="21"/>
        </w:rPr>
        <w:t>报警</w:t>
      </w:r>
      <w:r>
        <w:rPr>
          <w:rFonts w:hint="eastAsia"/>
          <w:color w:val="000000"/>
        </w:rPr>
        <w:t>”）；</w:t>
      </w:r>
      <w:r>
        <w:rPr>
          <w:b/>
          <w:bCs/>
          <w:color w:val="000000"/>
        </w:rPr>
        <w:t>3</w:t>
      </w:r>
      <w:r>
        <w:rPr>
          <w:rFonts w:hint="eastAsia"/>
          <w:b/>
          <w:bCs/>
          <w:color w:val="000000"/>
        </w:rPr>
        <w:t>、预警等级判断标准应结合现场变形情况综合判定，并可根据实际情况予以调整。</w:t>
      </w:r>
      <w:r>
        <w:rPr>
          <w:b/>
          <w:bCs/>
          <w:color w:val="000000"/>
        </w:rPr>
        <w:t>4</w:t>
      </w:r>
      <w:r>
        <w:rPr>
          <w:rFonts w:hint="eastAsia"/>
          <w:b/>
          <w:bCs/>
          <w:color w:val="000000"/>
        </w:rPr>
        <w:t>、表内判断标准中的位移值、时间值可以人工设置调整。</w:t>
      </w:r>
    </w:p>
    <w:p>
      <w:pPr>
        <w:spacing w:before="120" w:line="360" w:lineRule="auto"/>
        <w:rPr>
          <w:rFonts w:ascii="宋体" w:hAnsi="宋体" w:cs="宋体"/>
          <w:b/>
          <w:bCs/>
          <w:color w:val="000000"/>
        </w:rPr>
      </w:pPr>
      <w:r>
        <w:rPr>
          <w:rFonts w:hint="eastAsia" w:ascii="宋体" w:hAnsi="宋体" w:cs="宋体"/>
          <w:b/>
          <w:bCs/>
          <w:color w:val="000000"/>
        </w:rPr>
        <w:t xml:space="preserve">    2、地表变形监测</w:t>
      </w:r>
    </w:p>
    <w:p>
      <w:pPr>
        <w:spacing w:before="120" w:line="360" w:lineRule="auto"/>
        <w:ind w:firstLine="480"/>
        <w:jc w:val="left"/>
        <w:rPr>
          <w:rFonts w:ascii="宋体" w:hAnsi="宋体" w:cs="宋体"/>
          <w:bCs/>
          <w:color w:val="000000"/>
        </w:rPr>
      </w:pPr>
      <w:r>
        <w:rPr>
          <w:rFonts w:hint="eastAsia" w:ascii="宋体" w:hAnsi="宋体" w:cs="宋体"/>
          <w:bCs/>
          <w:color w:val="000000"/>
        </w:rPr>
        <w:t>根据地表传感器安装埋设位置不同，可分为两种情况：</w:t>
      </w:r>
    </w:p>
    <w:p>
      <w:pPr>
        <w:spacing w:before="120" w:line="360" w:lineRule="auto"/>
        <w:ind w:firstLine="480"/>
        <w:jc w:val="left"/>
        <w:rPr>
          <w:rFonts w:ascii="宋体" w:hAnsi="宋体" w:cs="宋体"/>
          <w:bCs/>
          <w:color w:val="000000"/>
        </w:rPr>
      </w:pPr>
      <w:r>
        <w:rPr>
          <w:rFonts w:hint="eastAsia" w:ascii="宋体" w:hAnsi="宋体" w:cs="宋体"/>
          <w:bCs/>
          <w:color w:val="000000"/>
        </w:rPr>
        <w:t>情况1:安装在危岩或潜在危岩上，用于监测危岩落石。根据危岩体积、分布，可在危岩上布置一个或多个地表传感器。</w:t>
      </w:r>
    </w:p>
    <w:tbl>
      <w:tblPr>
        <w:tblStyle w:val="28"/>
        <w:tblW w:w="8400" w:type="dxa"/>
        <w:tblInd w:w="110" w:type="dxa"/>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fixed"/>
        <w:tblCellMar>
          <w:top w:w="0" w:type="dxa"/>
          <w:left w:w="108" w:type="dxa"/>
          <w:bottom w:w="0" w:type="dxa"/>
          <w:right w:w="108" w:type="dxa"/>
        </w:tblCellMar>
      </w:tblPr>
      <w:tblGrid>
        <w:gridCol w:w="507"/>
        <w:gridCol w:w="658"/>
        <w:gridCol w:w="1039"/>
        <w:gridCol w:w="1961"/>
        <w:gridCol w:w="1200"/>
        <w:gridCol w:w="1108"/>
        <w:gridCol w:w="1927"/>
      </w:tblGrid>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979" w:hRule="atLeast"/>
        </w:trPr>
        <w:tc>
          <w:tcPr>
            <w:tcW w:w="507" w:type="dxa"/>
            <w:tcBorders>
              <w:top w:val="double" w:color="000000" w:sz="6" w:space="0"/>
              <w:left w:val="double" w:color="000000" w:sz="6" w:space="0"/>
              <w:bottom w:val="single" w:color="000000" w:sz="6" w:space="0"/>
              <w:right w:val="single" w:color="000000" w:sz="6" w:space="0"/>
            </w:tcBorders>
            <w:vAlign w:val="center"/>
          </w:tcPr>
          <w:p>
            <w:pPr>
              <w:spacing w:before="120" w:line="360" w:lineRule="auto"/>
              <w:jc w:val="center"/>
              <w:rPr>
                <w:rFonts w:ascii="宋体" w:hAnsi="宋体" w:cs="宋体"/>
                <w:caps/>
                <w:color w:val="000000"/>
                <w:szCs w:val="21"/>
              </w:rPr>
            </w:pPr>
            <w:r>
              <w:rPr>
                <w:rFonts w:hint="eastAsia" w:ascii="宋体" w:hAnsi="宋体" w:cs="宋体"/>
                <w:caps/>
                <w:color w:val="000000"/>
                <w:szCs w:val="21"/>
              </w:rPr>
              <w:t>序号</w:t>
            </w:r>
          </w:p>
        </w:tc>
        <w:tc>
          <w:tcPr>
            <w:tcW w:w="658" w:type="dxa"/>
            <w:tcBorders>
              <w:top w:val="double" w:color="000000" w:sz="6" w:space="0"/>
              <w:left w:val="single" w:color="000000" w:sz="6" w:space="0"/>
              <w:bottom w:val="single" w:color="000000" w:sz="6" w:space="0"/>
              <w:right w:val="single" w:color="000000" w:sz="6" w:space="0"/>
            </w:tcBorders>
            <w:vAlign w:val="center"/>
          </w:tcPr>
          <w:p>
            <w:pPr>
              <w:spacing w:before="120" w:line="360" w:lineRule="auto"/>
              <w:jc w:val="center"/>
              <w:rPr>
                <w:rFonts w:ascii="宋体" w:hAnsi="宋体" w:cs="宋体"/>
                <w:caps/>
                <w:color w:val="000000"/>
                <w:szCs w:val="21"/>
              </w:rPr>
            </w:pPr>
            <w:r>
              <w:rPr>
                <w:rFonts w:hint="eastAsia" w:ascii="宋体" w:hAnsi="宋体" w:cs="宋体"/>
                <w:caps/>
                <w:color w:val="000000"/>
                <w:szCs w:val="21"/>
              </w:rPr>
              <w:t>预警等级</w:t>
            </w:r>
          </w:p>
        </w:tc>
        <w:tc>
          <w:tcPr>
            <w:tcW w:w="1039" w:type="dxa"/>
            <w:tcBorders>
              <w:top w:val="double" w:color="000000" w:sz="6" w:space="0"/>
              <w:left w:val="single" w:color="000000" w:sz="6" w:space="0"/>
              <w:bottom w:val="single" w:color="000000" w:sz="6" w:space="0"/>
              <w:right w:val="single" w:color="000000" w:sz="6" w:space="0"/>
            </w:tcBorders>
            <w:vAlign w:val="center"/>
          </w:tcPr>
          <w:p>
            <w:pPr>
              <w:spacing w:before="120" w:line="360" w:lineRule="auto"/>
              <w:jc w:val="center"/>
              <w:rPr>
                <w:rFonts w:ascii="宋体" w:hAnsi="宋体" w:cs="宋体"/>
                <w:caps/>
                <w:color w:val="000000"/>
                <w:szCs w:val="21"/>
              </w:rPr>
            </w:pPr>
            <w:r>
              <w:rPr>
                <w:rFonts w:hint="eastAsia" w:ascii="宋体" w:hAnsi="宋体" w:cs="宋体"/>
                <w:caps/>
                <w:color w:val="000000"/>
                <w:szCs w:val="21"/>
              </w:rPr>
              <w:t>预警参数</w:t>
            </w:r>
          </w:p>
        </w:tc>
        <w:tc>
          <w:tcPr>
            <w:tcW w:w="1961" w:type="dxa"/>
            <w:tcBorders>
              <w:top w:val="double" w:color="000000" w:sz="6" w:space="0"/>
              <w:left w:val="single" w:color="000000" w:sz="6" w:space="0"/>
              <w:bottom w:val="single" w:color="000000" w:sz="6" w:space="0"/>
              <w:right w:val="single" w:color="000000" w:sz="6" w:space="0"/>
            </w:tcBorders>
            <w:vAlign w:val="center"/>
          </w:tcPr>
          <w:p>
            <w:pPr>
              <w:spacing w:before="120" w:line="360" w:lineRule="auto"/>
              <w:jc w:val="center"/>
              <w:rPr>
                <w:rFonts w:ascii="宋体" w:hAnsi="宋体" w:cs="宋体"/>
                <w:caps/>
                <w:color w:val="000000"/>
                <w:szCs w:val="21"/>
              </w:rPr>
            </w:pPr>
            <w:r>
              <w:rPr>
                <w:rFonts w:hint="eastAsia" w:ascii="宋体" w:hAnsi="宋体" w:cs="宋体"/>
                <w:caps/>
                <w:color w:val="000000"/>
                <w:szCs w:val="21"/>
              </w:rPr>
              <w:t>预警阈值</w:t>
            </w:r>
          </w:p>
        </w:tc>
        <w:tc>
          <w:tcPr>
            <w:tcW w:w="1200" w:type="dxa"/>
            <w:tcBorders>
              <w:top w:val="double" w:color="000000" w:sz="6" w:space="0"/>
              <w:left w:val="single" w:color="000000" w:sz="6" w:space="0"/>
              <w:bottom w:val="single" w:color="000000" w:sz="6" w:space="0"/>
              <w:right w:val="single" w:color="000000" w:sz="6" w:space="0"/>
            </w:tcBorders>
            <w:vAlign w:val="center"/>
          </w:tcPr>
          <w:p>
            <w:pPr>
              <w:spacing w:before="120" w:line="360" w:lineRule="auto"/>
              <w:jc w:val="center"/>
              <w:rPr>
                <w:rFonts w:ascii="宋体" w:hAnsi="宋体" w:cs="宋体"/>
                <w:caps/>
                <w:color w:val="000000"/>
                <w:szCs w:val="21"/>
              </w:rPr>
            </w:pPr>
            <w:r>
              <w:rPr>
                <w:rFonts w:hint="eastAsia" w:ascii="宋体" w:hAnsi="宋体" w:cs="宋体"/>
                <w:caps/>
                <w:color w:val="000000"/>
                <w:szCs w:val="21"/>
              </w:rPr>
              <w:t>监测频率</w:t>
            </w:r>
          </w:p>
          <w:p>
            <w:pPr>
              <w:spacing w:before="120" w:line="360" w:lineRule="auto"/>
              <w:jc w:val="center"/>
              <w:rPr>
                <w:rFonts w:ascii="宋体" w:hAnsi="宋体" w:cs="宋体"/>
                <w:caps/>
                <w:color w:val="000000"/>
                <w:szCs w:val="21"/>
              </w:rPr>
            </w:pPr>
            <w:r>
              <w:rPr>
                <w:rFonts w:hint="eastAsia" w:ascii="宋体" w:hAnsi="宋体" w:cs="宋体"/>
                <w:caps/>
                <w:color w:val="000000"/>
                <w:szCs w:val="21"/>
              </w:rPr>
              <w:t>调整</w:t>
            </w:r>
          </w:p>
        </w:tc>
        <w:tc>
          <w:tcPr>
            <w:tcW w:w="1108" w:type="dxa"/>
            <w:tcBorders>
              <w:top w:val="double" w:color="000000" w:sz="6" w:space="0"/>
              <w:left w:val="single" w:color="000000" w:sz="6" w:space="0"/>
              <w:bottom w:val="single" w:color="000000" w:sz="6" w:space="0"/>
              <w:right w:val="single" w:color="000000" w:sz="6" w:space="0"/>
            </w:tcBorders>
            <w:vAlign w:val="center"/>
          </w:tcPr>
          <w:p>
            <w:pPr>
              <w:spacing w:before="120" w:line="360" w:lineRule="auto"/>
              <w:jc w:val="center"/>
              <w:rPr>
                <w:rFonts w:ascii="宋体" w:hAnsi="宋体" w:cs="宋体"/>
                <w:caps/>
                <w:color w:val="000000"/>
                <w:szCs w:val="21"/>
              </w:rPr>
            </w:pPr>
            <w:r>
              <w:rPr>
                <w:rFonts w:hint="eastAsia" w:ascii="宋体" w:hAnsi="宋体" w:cs="宋体"/>
                <w:caps/>
                <w:color w:val="000000"/>
                <w:szCs w:val="21"/>
              </w:rPr>
              <w:t>是否报警</w:t>
            </w:r>
          </w:p>
        </w:tc>
        <w:tc>
          <w:tcPr>
            <w:tcW w:w="1927" w:type="dxa"/>
            <w:tcBorders>
              <w:top w:val="double" w:color="000000" w:sz="6" w:space="0"/>
              <w:left w:val="single" w:color="000000" w:sz="6" w:space="0"/>
              <w:bottom w:val="single" w:color="000000" w:sz="6" w:space="0"/>
              <w:right w:val="double" w:color="000000" w:sz="6" w:space="0"/>
            </w:tcBorders>
            <w:vAlign w:val="center"/>
          </w:tcPr>
          <w:p>
            <w:pPr>
              <w:spacing w:before="120" w:line="360" w:lineRule="auto"/>
              <w:jc w:val="center"/>
              <w:rPr>
                <w:rFonts w:ascii="宋体" w:hAnsi="宋体" w:cs="宋体"/>
                <w:caps/>
                <w:color w:val="000000"/>
                <w:szCs w:val="21"/>
              </w:rPr>
            </w:pPr>
            <w:r>
              <w:rPr>
                <w:rFonts w:hint="eastAsia" w:ascii="宋体" w:hAnsi="宋体" w:cs="宋体"/>
                <w:caps/>
                <w:color w:val="000000"/>
                <w:szCs w:val="21"/>
              </w:rPr>
              <w:t>备注</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927" w:hRule="atLeast"/>
        </w:trPr>
        <w:tc>
          <w:tcPr>
            <w:tcW w:w="507" w:type="dxa"/>
            <w:tcBorders>
              <w:top w:val="single" w:color="000000" w:sz="6" w:space="0"/>
              <w:left w:val="double" w:color="000000" w:sz="6" w:space="0"/>
              <w:bottom w:val="single" w:color="000000" w:sz="6" w:space="0"/>
              <w:right w:val="single" w:color="000000" w:sz="6" w:space="0"/>
            </w:tcBorders>
            <w:vAlign w:val="center"/>
          </w:tcPr>
          <w:p>
            <w:pPr>
              <w:spacing w:before="120" w:line="360" w:lineRule="auto"/>
              <w:jc w:val="center"/>
              <w:rPr>
                <w:rFonts w:ascii="宋体" w:hAnsi="宋体" w:cs="宋体"/>
                <w:color w:val="000000"/>
                <w:szCs w:val="21"/>
              </w:rPr>
            </w:pPr>
            <w:r>
              <w:rPr>
                <w:rFonts w:hint="eastAsia" w:ascii="宋体" w:hAnsi="宋体" w:cs="宋体"/>
                <w:color w:val="000000"/>
                <w:szCs w:val="21"/>
              </w:rPr>
              <w:t>1</w:t>
            </w:r>
          </w:p>
        </w:tc>
        <w:tc>
          <w:tcPr>
            <w:tcW w:w="658" w:type="dxa"/>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center"/>
              <w:rPr>
                <w:rFonts w:ascii="宋体" w:hAnsi="宋体" w:cs="宋体"/>
                <w:color w:val="000000"/>
                <w:szCs w:val="21"/>
              </w:rPr>
            </w:pPr>
            <w:r>
              <w:rPr>
                <w:rFonts w:hint="eastAsia" w:ascii="宋体" w:hAnsi="宋体" w:cs="宋体"/>
                <w:color w:val="000000"/>
                <w:szCs w:val="21"/>
              </w:rPr>
              <w:t>初步告警</w:t>
            </w:r>
          </w:p>
        </w:tc>
        <w:tc>
          <w:tcPr>
            <w:tcW w:w="1039" w:type="dxa"/>
            <w:vMerge w:val="restart"/>
            <w:tcBorders>
              <w:top w:val="single" w:color="000000" w:sz="6" w:space="0"/>
              <w:left w:val="single" w:color="000000" w:sz="6" w:space="0"/>
              <w:bottom w:val="double" w:color="000000" w:sz="6" w:space="0"/>
              <w:right w:val="single" w:color="000000" w:sz="6" w:space="0"/>
            </w:tcBorders>
            <w:vAlign w:val="center"/>
          </w:tcPr>
          <w:p>
            <w:pPr>
              <w:numPr>
                <w:ilvl w:val="0"/>
                <w:numId w:val="33"/>
              </w:numPr>
              <w:spacing w:before="156" w:beforeLines="50" w:line="360" w:lineRule="auto"/>
              <w:ind w:left="504" w:hanging="504"/>
              <w:jc w:val="left"/>
              <w:rPr>
                <w:rFonts w:ascii="宋体" w:hAnsi="宋体" w:cs="宋体"/>
                <w:szCs w:val="21"/>
                <w:lang w:val="zh-CN"/>
              </w:rPr>
            </w:pPr>
            <w:r>
              <w:rPr>
                <w:rFonts w:hint="eastAsia" w:ascii="宋体" w:hAnsi="宋体" w:cs="宋体"/>
                <w:szCs w:val="21"/>
                <w:lang w:val="zh-CN"/>
              </w:rPr>
              <w:t>累计倾角变化值</w:t>
            </w:r>
            <w:r>
              <w:rPr>
                <w:rFonts w:hint="eastAsia" w:ascii="宋体" w:hAnsi="宋体" w:cs="宋体"/>
                <w:color w:val="000000"/>
                <w:kern w:val="0"/>
                <w:szCs w:val="21"/>
              </w:rPr>
              <w:t>d</w:t>
            </w:r>
            <w:r>
              <w:rPr>
                <w:rFonts w:hint="eastAsia" w:ascii="宋体" w:hAnsi="宋体" w:cs="宋体"/>
                <w:szCs w:val="21"/>
              </w:rPr>
              <w:t>θ</w:t>
            </w:r>
          </w:p>
          <w:p>
            <w:pPr>
              <w:spacing w:before="120" w:line="360" w:lineRule="auto"/>
              <w:jc w:val="left"/>
              <w:rPr>
                <w:rFonts w:ascii="宋体" w:hAnsi="宋体" w:cs="宋体"/>
                <w:szCs w:val="21"/>
                <w:lang w:val="zh-CN"/>
              </w:rPr>
            </w:pPr>
            <w:r>
              <w:rPr>
                <w:rFonts w:hint="eastAsia" w:ascii="宋体" w:hAnsi="宋体" w:cs="宋体"/>
                <w:szCs w:val="21"/>
              </w:rPr>
              <w:t>2）</w:t>
            </w:r>
            <w:r>
              <w:rPr>
                <w:rFonts w:hint="eastAsia" w:ascii="宋体" w:hAnsi="宋体" w:cs="宋体"/>
                <w:szCs w:val="21"/>
                <w:lang w:val="zh-CN"/>
              </w:rPr>
              <w:t>倾角加速度</w:t>
            </w:r>
          </w:p>
          <w:p>
            <w:pPr>
              <w:spacing w:before="120" w:line="360" w:lineRule="auto"/>
              <w:jc w:val="left"/>
              <w:rPr>
                <w:rFonts w:ascii="宋体" w:hAnsi="宋体" w:cs="宋体"/>
                <w:color w:val="000000"/>
                <w:szCs w:val="21"/>
              </w:rPr>
            </w:pPr>
            <w:r>
              <w:rPr>
                <w:rFonts w:hint="eastAsia" w:ascii="宋体" w:hAnsi="宋体" w:cs="宋体"/>
                <w:color w:val="000000"/>
                <w:kern w:val="0"/>
                <w:szCs w:val="21"/>
              </w:rPr>
              <w:t>d</w:t>
            </w:r>
            <w:r>
              <w:rPr>
                <w:rFonts w:hint="eastAsia" w:ascii="宋体" w:hAnsi="宋体" w:cs="宋体"/>
                <w:szCs w:val="21"/>
              </w:rPr>
              <w:t>θ</w:t>
            </w:r>
            <w:r>
              <w:rPr>
                <w:rFonts w:hint="eastAsia" w:ascii="宋体" w:hAnsi="宋体" w:cs="宋体"/>
                <w:color w:val="000000"/>
                <w:kern w:val="0"/>
                <w:szCs w:val="21"/>
                <w:vertAlign w:val="superscript"/>
              </w:rPr>
              <w:t>2</w:t>
            </w:r>
            <w:r>
              <w:rPr>
                <w:rFonts w:hint="eastAsia" w:ascii="宋体" w:hAnsi="宋体" w:cs="宋体"/>
                <w:color w:val="000000"/>
                <w:kern w:val="0"/>
                <w:szCs w:val="21"/>
              </w:rPr>
              <w:t>/d</w:t>
            </w:r>
            <w:r>
              <w:rPr>
                <w:rFonts w:hint="eastAsia" w:ascii="宋体" w:hAnsi="宋体" w:cs="宋体"/>
                <w:color w:val="000000"/>
                <w:kern w:val="0"/>
                <w:szCs w:val="21"/>
                <w:vertAlign w:val="superscript"/>
              </w:rPr>
              <w:t>2</w:t>
            </w:r>
            <w:r>
              <w:rPr>
                <w:rFonts w:hint="eastAsia" w:ascii="宋体" w:hAnsi="宋体" w:cs="宋体"/>
                <w:color w:val="000000"/>
                <w:kern w:val="0"/>
                <w:szCs w:val="21"/>
              </w:rPr>
              <w:t>t</w:t>
            </w:r>
          </w:p>
        </w:tc>
        <w:tc>
          <w:tcPr>
            <w:tcW w:w="1961" w:type="dxa"/>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left"/>
              <w:rPr>
                <w:rFonts w:ascii="宋体" w:hAnsi="宋体" w:cs="宋体"/>
                <w:color w:val="000000"/>
                <w:szCs w:val="21"/>
              </w:rPr>
            </w:pPr>
            <w:r>
              <w:rPr>
                <w:rFonts w:hint="eastAsia" w:ascii="宋体" w:hAnsi="宋体" w:cs="宋体"/>
                <w:color w:val="000000"/>
                <w:kern w:val="0"/>
                <w:szCs w:val="21"/>
              </w:rPr>
              <w:t>d</w:t>
            </w:r>
            <w:r>
              <w:rPr>
                <w:rFonts w:hint="eastAsia" w:ascii="宋体" w:hAnsi="宋体" w:cs="宋体"/>
                <w:szCs w:val="21"/>
              </w:rPr>
              <w:t>θ</w:t>
            </w:r>
            <w:r>
              <w:rPr>
                <w:rFonts w:hint="eastAsia" w:ascii="宋体" w:hAnsi="宋体" w:cs="宋体"/>
                <w:color w:val="000000"/>
                <w:szCs w:val="21"/>
              </w:rPr>
              <w:t>≥0.1°且连续12小时</w:t>
            </w:r>
            <w:r>
              <w:rPr>
                <w:rFonts w:hint="eastAsia" w:ascii="宋体" w:hAnsi="宋体" w:cs="宋体"/>
                <w:color w:val="000000"/>
                <w:kern w:val="0"/>
                <w:szCs w:val="21"/>
              </w:rPr>
              <w:t>d</w:t>
            </w:r>
            <w:r>
              <w:rPr>
                <w:rFonts w:hint="eastAsia" w:ascii="宋体" w:hAnsi="宋体" w:cs="宋体"/>
                <w:szCs w:val="21"/>
              </w:rPr>
              <w:t>θ</w:t>
            </w:r>
            <w:r>
              <w:rPr>
                <w:rFonts w:hint="eastAsia" w:ascii="宋体" w:hAnsi="宋体" w:cs="宋体"/>
                <w:color w:val="000000"/>
                <w:kern w:val="0"/>
                <w:szCs w:val="21"/>
                <w:vertAlign w:val="superscript"/>
              </w:rPr>
              <w:t>2</w:t>
            </w:r>
            <w:r>
              <w:rPr>
                <w:rFonts w:hint="eastAsia" w:ascii="宋体" w:hAnsi="宋体" w:cs="宋体"/>
                <w:color w:val="000000"/>
                <w:kern w:val="0"/>
                <w:szCs w:val="21"/>
              </w:rPr>
              <w:t>/d</w:t>
            </w:r>
            <w:r>
              <w:rPr>
                <w:rFonts w:hint="eastAsia" w:ascii="宋体" w:hAnsi="宋体" w:cs="宋体"/>
                <w:color w:val="000000"/>
                <w:kern w:val="0"/>
                <w:szCs w:val="21"/>
                <w:vertAlign w:val="superscript"/>
              </w:rPr>
              <w:t>2</w:t>
            </w:r>
            <w:r>
              <w:rPr>
                <w:rFonts w:hint="eastAsia" w:ascii="宋体" w:hAnsi="宋体" w:cs="宋体"/>
                <w:color w:val="000000"/>
                <w:kern w:val="0"/>
                <w:szCs w:val="21"/>
              </w:rPr>
              <w:t>t＞</w:t>
            </w:r>
            <w:r>
              <w:rPr>
                <w:rFonts w:hint="eastAsia" w:ascii="宋体" w:hAnsi="宋体"/>
                <w:color w:val="000000"/>
                <w:kern w:val="0"/>
                <w:szCs w:val="21"/>
              </w:rPr>
              <w:t>0</w:t>
            </w:r>
          </w:p>
        </w:tc>
        <w:tc>
          <w:tcPr>
            <w:tcW w:w="1200" w:type="dxa"/>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left"/>
              <w:rPr>
                <w:rFonts w:ascii="宋体" w:hAnsi="宋体" w:cs="宋体"/>
                <w:color w:val="000000"/>
                <w:szCs w:val="21"/>
              </w:rPr>
            </w:pPr>
            <w:r>
              <w:rPr>
                <w:rFonts w:hint="eastAsia" w:ascii="宋体" w:hAnsi="宋体" w:cs="宋体"/>
                <w:color w:val="000000"/>
                <w:szCs w:val="21"/>
              </w:rPr>
              <w:t>4h/次～</w:t>
            </w:r>
          </w:p>
          <w:p>
            <w:pPr>
              <w:spacing w:before="120" w:line="360" w:lineRule="auto"/>
              <w:jc w:val="left"/>
              <w:rPr>
                <w:rFonts w:ascii="宋体" w:hAnsi="宋体" w:cs="宋体"/>
                <w:color w:val="000000"/>
                <w:szCs w:val="21"/>
              </w:rPr>
            </w:pPr>
            <w:r>
              <w:rPr>
                <w:rFonts w:hint="eastAsia" w:ascii="宋体" w:hAnsi="宋体" w:cs="宋体"/>
                <w:color w:val="000000"/>
                <w:szCs w:val="21"/>
              </w:rPr>
              <w:t>8h/次</w:t>
            </w:r>
          </w:p>
        </w:tc>
        <w:tc>
          <w:tcPr>
            <w:tcW w:w="1108" w:type="dxa"/>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center"/>
              <w:rPr>
                <w:rFonts w:ascii="宋体" w:hAnsi="宋体" w:cs="宋体"/>
                <w:color w:val="000000"/>
                <w:szCs w:val="21"/>
              </w:rPr>
            </w:pPr>
            <w:r>
              <w:rPr>
                <w:rFonts w:hint="eastAsia" w:ascii="宋体" w:hAnsi="宋体" w:cs="宋体"/>
                <w:color w:val="000000"/>
                <w:szCs w:val="21"/>
              </w:rPr>
              <w:t>否</w:t>
            </w:r>
          </w:p>
        </w:tc>
        <w:tc>
          <w:tcPr>
            <w:tcW w:w="1927" w:type="dxa"/>
            <w:vMerge w:val="restart"/>
            <w:tcBorders>
              <w:top w:val="single" w:color="000000" w:sz="6" w:space="0"/>
              <w:left w:val="single" w:color="000000" w:sz="6" w:space="0"/>
              <w:bottom w:val="double" w:color="000000" w:sz="6" w:space="0"/>
              <w:right w:val="double" w:color="000000" w:sz="6" w:space="0"/>
            </w:tcBorders>
            <w:vAlign w:val="center"/>
          </w:tcPr>
          <w:p>
            <w:pPr>
              <w:spacing w:before="120" w:line="360" w:lineRule="auto"/>
              <w:jc w:val="left"/>
              <w:rPr>
                <w:rFonts w:ascii="宋体" w:hAnsi="宋体" w:cs="宋体"/>
                <w:color w:val="000000"/>
                <w:szCs w:val="21"/>
              </w:rPr>
            </w:pPr>
            <w:r>
              <w:rPr>
                <w:rFonts w:hint="eastAsia" w:ascii="宋体" w:hAnsi="宋体" w:cs="宋体"/>
                <w:szCs w:val="21"/>
                <w:lang w:val="zh-CN"/>
              </w:rPr>
              <w:t>若深孔内部分或全部传感器累计倾角变化值</w:t>
            </w:r>
            <w:r>
              <w:rPr>
                <w:rFonts w:hint="eastAsia" w:ascii="宋体" w:hAnsi="宋体" w:cs="宋体"/>
                <w:color w:val="000000"/>
                <w:kern w:val="0"/>
                <w:szCs w:val="21"/>
              </w:rPr>
              <w:t>d</w:t>
            </w:r>
            <w:r>
              <w:rPr>
                <w:rFonts w:hint="eastAsia" w:ascii="宋体" w:hAnsi="宋体" w:cs="宋体"/>
                <w:szCs w:val="21"/>
              </w:rPr>
              <w:t>θ大于告警或预警值，但</w:t>
            </w:r>
            <w:r>
              <w:rPr>
                <w:rFonts w:hint="eastAsia" w:ascii="宋体" w:hAnsi="宋体" w:cs="宋体"/>
                <w:color w:val="000000"/>
                <w:szCs w:val="21"/>
              </w:rPr>
              <w:t>所有传感器连续24小时</w:t>
            </w:r>
            <w:r>
              <w:rPr>
                <w:rFonts w:hint="eastAsia" w:ascii="宋体" w:hAnsi="宋体" w:cs="宋体"/>
                <w:color w:val="000000"/>
                <w:kern w:val="0"/>
                <w:szCs w:val="21"/>
              </w:rPr>
              <w:t>d</w:t>
            </w:r>
            <w:r>
              <w:rPr>
                <w:rFonts w:hint="eastAsia" w:ascii="宋体" w:hAnsi="宋体" w:cs="宋体"/>
                <w:szCs w:val="21"/>
              </w:rPr>
              <w:t>θ</w:t>
            </w:r>
            <w:r>
              <w:rPr>
                <w:rFonts w:hint="eastAsia" w:ascii="宋体" w:hAnsi="宋体" w:cs="宋体"/>
                <w:color w:val="000000"/>
                <w:kern w:val="0"/>
                <w:szCs w:val="21"/>
                <w:vertAlign w:val="superscript"/>
              </w:rPr>
              <w:t>2</w:t>
            </w:r>
            <w:r>
              <w:rPr>
                <w:rFonts w:hint="eastAsia" w:ascii="宋体" w:hAnsi="宋体" w:cs="宋体"/>
                <w:color w:val="000000"/>
                <w:kern w:val="0"/>
                <w:szCs w:val="21"/>
              </w:rPr>
              <w:t>/d</w:t>
            </w:r>
            <w:r>
              <w:rPr>
                <w:rFonts w:hint="eastAsia" w:ascii="宋体" w:hAnsi="宋体" w:cs="宋体"/>
                <w:color w:val="000000"/>
                <w:kern w:val="0"/>
                <w:szCs w:val="21"/>
                <w:vertAlign w:val="superscript"/>
              </w:rPr>
              <w:t>2</w:t>
            </w:r>
            <w:r>
              <w:rPr>
                <w:rFonts w:hint="eastAsia" w:ascii="宋体" w:hAnsi="宋体" w:cs="宋体"/>
                <w:color w:val="000000"/>
                <w:kern w:val="0"/>
                <w:szCs w:val="21"/>
              </w:rPr>
              <w:t>t&lt;</w:t>
            </w:r>
            <w:r>
              <w:rPr>
                <w:rFonts w:hint="eastAsia" w:ascii="宋体" w:hAnsi="宋体"/>
                <w:color w:val="000000"/>
                <w:kern w:val="0"/>
                <w:szCs w:val="21"/>
              </w:rPr>
              <w:t>0，则判定该深孔及周边岩土体处于趋于</w:t>
            </w:r>
            <w:r>
              <w:rPr>
                <w:rFonts w:hint="eastAsia" w:ascii="宋体" w:hAnsi="宋体" w:cs="宋体"/>
                <w:color w:val="000000"/>
                <w:kern w:val="0"/>
                <w:szCs w:val="21"/>
              </w:rPr>
              <w:t>稳定状态，不进行告警或预警</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927" w:hRule="atLeast"/>
        </w:trPr>
        <w:tc>
          <w:tcPr>
            <w:tcW w:w="507" w:type="dxa"/>
            <w:tcBorders>
              <w:top w:val="single" w:color="000000" w:sz="6" w:space="0"/>
              <w:left w:val="double" w:color="000000" w:sz="6" w:space="0"/>
              <w:bottom w:val="single" w:color="000000" w:sz="6" w:space="0"/>
              <w:right w:val="single" w:color="000000" w:sz="6" w:space="0"/>
            </w:tcBorders>
            <w:vAlign w:val="center"/>
          </w:tcPr>
          <w:p>
            <w:pPr>
              <w:spacing w:before="120"/>
              <w:jc w:val="center"/>
              <w:rPr>
                <w:rFonts w:ascii="宋体" w:hAnsi="宋体" w:cs="宋体"/>
                <w:color w:val="000000"/>
                <w:szCs w:val="21"/>
              </w:rPr>
            </w:pPr>
            <w:r>
              <w:rPr>
                <w:rFonts w:hint="eastAsia" w:ascii="宋体" w:hAnsi="宋体" w:cs="宋体"/>
                <w:color w:val="000000"/>
                <w:szCs w:val="21"/>
              </w:rPr>
              <w:t>2</w:t>
            </w:r>
          </w:p>
        </w:tc>
        <w:tc>
          <w:tcPr>
            <w:tcW w:w="658" w:type="dxa"/>
            <w:tcBorders>
              <w:top w:val="single" w:color="000000" w:sz="6" w:space="0"/>
              <w:left w:val="single" w:color="000000" w:sz="6" w:space="0"/>
              <w:bottom w:val="single" w:color="000000" w:sz="6" w:space="0"/>
              <w:right w:val="single" w:color="000000" w:sz="6" w:space="0"/>
            </w:tcBorders>
            <w:vAlign w:val="center"/>
          </w:tcPr>
          <w:p>
            <w:pPr>
              <w:spacing w:before="120"/>
              <w:jc w:val="center"/>
              <w:rPr>
                <w:rFonts w:ascii="宋体" w:hAnsi="宋体" w:cs="宋体"/>
                <w:color w:val="000000"/>
                <w:szCs w:val="21"/>
              </w:rPr>
            </w:pPr>
            <w:r>
              <w:rPr>
                <w:rFonts w:hint="eastAsia" w:ascii="宋体" w:hAnsi="宋体" w:cs="宋体"/>
                <w:color w:val="000000"/>
                <w:szCs w:val="21"/>
              </w:rPr>
              <w:t>三级预警</w:t>
            </w:r>
          </w:p>
        </w:tc>
        <w:tc>
          <w:tcPr>
            <w:tcW w:w="1039" w:type="dxa"/>
            <w:vMerge w:val="continue"/>
            <w:tcBorders>
              <w:top w:val="single" w:color="000000" w:sz="6" w:space="0"/>
              <w:left w:val="single" w:color="000000" w:sz="6" w:space="0"/>
              <w:bottom w:val="double" w:color="000000" w:sz="6" w:space="0"/>
              <w:right w:val="single" w:color="000000" w:sz="6" w:space="0"/>
            </w:tcBorders>
            <w:vAlign w:val="center"/>
          </w:tcPr>
          <w:p>
            <w:pPr>
              <w:widowControl/>
              <w:spacing w:afterAutospacing="1"/>
              <w:jc w:val="left"/>
              <w:rPr>
                <w:rFonts w:ascii="宋体" w:hAnsi="宋体" w:cs="宋体"/>
                <w:color w:val="000000"/>
                <w:szCs w:val="21"/>
              </w:rPr>
            </w:pPr>
          </w:p>
        </w:tc>
        <w:tc>
          <w:tcPr>
            <w:tcW w:w="1961" w:type="dxa"/>
            <w:tcBorders>
              <w:top w:val="single" w:color="000000" w:sz="6" w:space="0"/>
              <w:left w:val="single" w:color="000000" w:sz="6" w:space="0"/>
              <w:bottom w:val="single" w:color="000000" w:sz="6" w:space="0"/>
              <w:right w:val="single" w:color="000000" w:sz="6" w:space="0"/>
            </w:tcBorders>
            <w:vAlign w:val="center"/>
          </w:tcPr>
          <w:p>
            <w:pPr>
              <w:spacing w:before="120"/>
              <w:jc w:val="left"/>
              <w:rPr>
                <w:rFonts w:ascii="宋体" w:hAnsi="宋体" w:cs="宋体"/>
                <w:color w:val="000000"/>
                <w:szCs w:val="21"/>
              </w:rPr>
            </w:pPr>
            <w:r>
              <w:rPr>
                <w:rFonts w:hint="eastAsia" w:ascii="宋体" w:hAnsi="宋体" w:cs="宋体"/>
                <w:color w:val="000000"/>
                <w:kern w:val="0"/>
                <w:szCs w:val="21"/>
              </w:rPr>
              <w:t>d</w:t>
            </w:r>
            <w:r>
              <w:rPr>
                <w:rFonts w:hint="eastAsia" w:ascii="宋体" w:hAnsi="宋体" w:cs="宋体"/>
                <w:szCs w:val="21"/>
              </w:rPr>
              <w:t>θ</w:t>
            </w:r>
            <w:r>
              <w:rPr>
                <w:rFonts w:hint="eastAsia" w:ascii="宋体" w:hAnsi="宋体" w:cs="宋体"/>
                <w:color w:val="000000"/>
                <w:szCs w:val="21"/>
              </w:rPr>
              <w:t>≥0.2°且连续12小时</w:t>
            </w:r>
            <w:r>
              <w:rPr>
                <w:rFonts w:hint="eastAsia" w:ascii="宋体" w:hAnsi="宋体" w:cs="宋体"/>
                <w:color w:val="000000"/>
                <w:kern w:val="0"/>
                <w:szCs w:val="21"/>
              </w:rPr>
              <w:t>d</w:t>
            </w:r>
            <w:r>
              <w:rPr>
                <w:rFonts w:hint="eastAsia" w:ascii="宋体" w:hAnsi="宋体" w:cs="宋体"/>
                <w:szCs w:val="21"/>
              </w:rPr>
              <w:t>θ</w:t>
            </w:r>
            <w:r>
              <w:rPr>
                <w:rFonts w:hint="eastAsia" w:ascii="宋体" w:hAnsi="宋体" w:cs="宋体"/>
                <w:color w:val="000000"/>
                <w:kern w:val="0"/>
                <w:szCs w:val="21"/>
                <w:vertAlign w:val="superscript"/>
              </w:rPr>
              <w:t>2</w:t>
            </w:r>
            <w:r>
              <w:rPr>
                <w:rFonts w:hint="eastAsia" w:ascii="宋体" w:hAnsi="宋体" w:cs="宋体"/>
                <w:color w:val="000000"/>
                <w:kern w:val="0"/>
                <w:szCs w:val="21"/>
              </w:rPr>
              <w:t>/d</w:t>
            </w:r>
            <w:r>
              <w:rPr>
                <w:rFonts w:hint="eastAsia" w:ascii="宋体" w:hAnsi="宋体" w:cs="宋体"/>
                <w:color w:val="000000"/>
                <w:kern w:val="0"/>
                <w:szCs w:val="21"/>
                <w:vertAlign w:val="superscript"/>
              </w:rPr>
              <w:t>2</w:t>
            </w:r>
            <w:r>
              <w:rPr>
                <w:rFonts w:hint="eastAsia" w:ascii="宋体" w:hAnsi="宋体" w:cs="宋体"/>
                <w:color w:val="000000"/>
                <w:kern w:val="0"/>
                <w:szCs w:val="21"/>
              </w:rPr>
              <w:t>t＞</w:t>
            </w:r>
            <w:r>
              <w:rPr>
                <w:rFonts w:hint="eastAsia" w:ascii="宋体" w:hAnsi="宋体"/>
                <w:color w:val="000000"/>
                <w:kern w:val="0"/>
                <w:szCs w:val="21"/>
              </w:rPr>
              <w:t>0</w:t>
            </w:r>
          </w:p>
        </w:tc>
        <w:tc>
          <w:tcPr>
            <w:tcW w:w="1200" w:type="dxa"/>
            <w:tcBorders>
              <w:top w:val="single" w:color="000000" w:sz="6" w:space="0"/>
              <w:left w:val="single" w:color="000000" w:sz="6" w:space="0"/>
              <w:bottom w:val="single" w:color="000000" w:sz="6" w:space="0"/>
              <w:right w:val="single" w:color="000000" w:sz="6" w:space="0"/>
            </w:tcBorders>
            <w:vAlign w:val="center"/>
          </w:tcPr>
          <w:p>
            <w:pPr>
              <w:spacing w:before="120"/>
              <w:jc w:val="left"/>
              <w:rPr>
                <w:rFonts w:ascii="宋体" w:hAnsi="宋体" w:cs="宋体"/>
                <w:color w:val="000000"/>
                <w:szCs w:val="21"/>
              </w:rPr>
            </w:pPr>
            <w:r>
              <w:rPr>
                <w:rFonts w:hint="eastAsia" w:ascii="宋体" w:hAnsi="宋体" w:cs="宋体"/>
                <w:color w:val="000000"/>
                <w:szCs w:val="21"/>
              </w:rPr>
              <w:t>2h/次～</w:t>
            </w:r>
          </w:p>
          <w:p>
            <w:pPr>
              <w:spacing w:before="120"/>
              <w:jc w:val="left"/>
              <w:rPr>
                <w:rFonts w:ascii="宋体" w:hAnsi="宋体" w:cs="宋体"/>
                <w:color w:val="000000"/>
                <w:szCs w:val="21"/>
              </w:rPr>
            </w:pPr>
            <w:r>
              <w:rPr>
                <w:rFonts w:hint="eastAsia" w:ascii="宋体" w:hAnsi="宋体" w:cs="宋体"/>
                <w:color w:val="000000"/>
                <w:szCs w:val="21"/>
              </w:rPr>
              <w:t>4h/次</w:t>
            </w:r>
          </w:p>
        </w:tc>
        <w:tc>
          <w:tcPr>
            <w:tcW w:w="1108" w:type="dxa"/>
            <w:tcBorders>
              <w:top w:val="single" w:color="000000" w:sz="6" w:space="0"/>
              <w:left w:val="single" w:color="000000" w:sz="6" w:space="0"/>
              <w:bottom w:val="single" w:color="000000" w:sz="6" w:space="0"/>
              <w:right w:val="single" w:color="000000" w:sz="6" w:space="0"/>
            </w:tcBorders>
            <w:vAlign w:val="center"/>
          </w:tcPr>
          <w:p>
            <w:pPr>
              <w:spacing w:before="120"/>
              <w:jc w:val="left"/>
              <w:rPr>
                <w:rFonts w:ascii="宋体" w:hAnsi="宋体" w:cs="宋体"/>
                <w:color w:val="000000"/>
                <w:szCs w:val="21"/>
              </w:rPr>
            </w:pPr>
            <w:r>
              <w:rPr>
                <w:rFonts w:hint="eastAsia" w:ascii="宋体" w:hAnsi="宋体" w:cs="宋体"/>
                <w:color w:val="000000"/>
                <w:szCs w:val="21"/>
              </w:rPr>
              <w:t>平台报警</w:t>
            </w:r>
          </w:p>
        </w:tc>
        <w:tc>
          <w:tcPr>
            <w:tcW w:w="1927" w:type="dxa"/>
            <w:vMerge w:val="continue"/>
            <w:tcBorders>
              <w:top w:val="single" w:color="000000" w:sz="6" w:space="0"/>
              <w:left w:val="single" w:color="000000" w:sz="6" w:space="0"/>
              <w:bottom w:val="double" w:color="000000" w:sz="6" w:space="0"/>
              <w:right w:val="double" w:color="000000" w:sz="6" w:space="0"/>
            </w:tcBorders>
            <w:vAlign w:val="center"/>
          </w:tcPr>
          <w:p>
            <w:pPr>
              <w:widowControl/>
              <w:spacing w:afterAutospacing="1"/>
              <w:jc w:val="left"/>
              <w:rPr>
                <w:rFonts w:ascii="宋体" w:hAnsi="宋体" w:cs="宋体"/>
                <w:color w:val="000000"/>
                <w:szCs w:val="21"/>
              </w:rPr>
            </w:pP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1105" w:hRule="atLeast"/>
        </w:trPr>
        <w:tc>
          <w:tcPr>
            <w:tcW w:w="507" w:type="dxa"/>
            <w:tcBorders>
              <w:top w:val="single" w:color="000000" w:sz="6" w:space="0"/>
              <w:left w:val="double" w:color="000000" w:sz="6" w:space="0"/>
              <w:bottom w:val="single" w:color="000000" w:sz="6" w:space="0"/>
              <w:right w:val="single" w:color="000000" w:sz="6" w:space="0"/>
            </w:tcBorders>
            <w:vAlign w:val="center"/>
          </w:tcPr>
          <w:p>
            <w:pPr>
              <w:spacing w:before="120"/>
              <w:jc w:val="center"/>
              <w:rPr>
                <w:rFonts w:ascii="宋体" w:hAnsi="宋体" w:cs="宋体"/>
                <w:color w:val="000000"/>
                <w:szCs w:val="21"/>
              </w:rPr>
            </w:pPr>
            <w:r>
              <w:rPr>
                <w:rFonts w:hint="eastAsia" w:ascii="宋体" w:hAnsi="宋体" w:cs="宋体"/>
                <w:color w:val="000000"/>
                <w:szCs w:val="21"/>
              </w:rPr>
              <w:t>3</w:t>
            </w:r>
          </w:p>
        </w:tc>
        <w:tc>
          <w:tcPr>
            <w:tcW w:w="658" w:type="dxa"/>
            <w:tcBorders>
              <w:top w:val="single" w:color="000000" w:sz="6" w:space="0"/>
              <w:left w:val="single" w:color="000000" w:sz="6" w:space="0"/>
              <w:bottom w:val="single" w:color="000000" w:sz="6" w:space="0"/>
              <w:right w:val="single" w:color="000000" w:sz="6" w:space="0"/>
            </w:tcBorders>
            <w:vAlign w:val="center"/>
          </w:tcPr>
          <w:p>
            <w:pPr>
              <w:spacing w:before="120"/>
              <w:jc w:val="center"/>
              <w:rPr>
                <w:rFonts w:ascii="宋体" w:hAnsi="宋体" w:cs="宋体"/>
                <w:color w:val="000000"/>
                <w:szCs w:val="21"/>
              </w:rPr>
            </w:pPr>
            <w:r>
              <w:rPr>
                <w:rFonts w:hint="eastAsia" w:ascii="宋体" w:hAnsi="宋体" w:cs="宋体"/>
                <w:color w:val="000000"/>
                <w:szCs w:val="21"/>
              </w:rPr>
              <w:t>二级预警</w:t>
            </w:r>
          </w:p>
        </w:tc>
        <w:tc>
          <w:tcPr>
            <w:tcW w:w="1039" w:type="dxa"/>
            <w:vMerge w:val="continue"/>
            <w:tcBorders>
              <w:top w:val="single" w:color="000000" w:sz="6" w:space="0"/>
              <w:left w:val="single" w:color="000000" w:sz="6" w:space="0"/>
              <w:bottom w:val="double" w:color="000000" w:sz="6" w:space="0"/>
              <w:right w:val="single" w:color="000000" w:sz="6" w:space="0"/>
            </w:tcBorders>
            <w:vAlign w:val="center"/>
          </w:tcPr>
          <w:p>
            <w:pPr>
              <w:widowControl/>
              <w:spacing w:afterAutospacing="1"/>
              <w:jc w:val="left"/>
              <w:rPr>
                <w:rFonts w:ascii="宋体" w:hAnsi="宋体" w:cs="宋体"/>
                <w:color w:val="000000"/>
                <w:szCs w:val="21"/>
              </w:rPr>
            </w:pPr>
          </w:p>
        </w:tc>
        <w:tc>
          <w:tcPr>
            <w:tcW w:w="1961" w:type="dxa"/>
            <w:tcBorders>
              <w:top w:val="single" w:color="000000" w:sz="6" w:space="0"/>
              <w:left w:val="single" w:color="000000" w:sz="6" w:space="0"/>
              <w:bottom w:val="single" w:color="000000" w:sz="6" w:space="0"/>
              <w:right w:val="single" w:color="000000" w:sz="6" w:space="0"/>
            </w:tcBorders>
            <w:vAlign w:val="center"/>
          </w:tcPr>
          <w:p>
            <w:pPr>
              <w:spacing w:before="120"/>
              <w:jc w:val="left"/>
              <w:rPr>
                <w:rFonts w:ascii="宋体" w:hAnsi="宋体" w:cs="宋体"/>
                <w:color w:val="000000"/>
                <w:szCs w:val="21"/>
              </w:rPr>
            </w:pPr>
            <w:r>
              <w:rPr>
                <w:rFonts w:hint="eastAsia" w:ascii="宋体" w:hAnsi="宋体" w:cs="宋体"/>
                <w:color w:val="000000"/>
                <w:kern w:val="0"/>
                <w:szCs w:val="21"/>
              </w:rPr>
              <w:t>d</w:t>
            </w:r>
            <w:r>
              <w:rPr>
                <w:rFonts w:hint="eastAsia" w:ascii="宋体" w:hAnsi="宋体" w:cs="宋体"/>
                <w:szCs w:val="21"/>
              </w:rPr>
              <w:t>θ</w:t>
            </w:r>
            <w:r>
              <w:rPr>
                <w:rFonts w:hint="eastAsia" w:ascii="宋体" w:hAnsi="宋体" w:cs="宋体"/>
                <w:color w:val="000000"/>
                <w:szCs w:val="21"/>
              </w:rPr>
              <w:t>≥1°且连续12小时</w:t>
            </w:r>
            <w:r>
              <w:rPr>
                <w:rFonts w:hint="eastAsia" w:ascii="宋体" w:hAnsi="宋体" w:cs="宋体"/>
                <w:color w:val="000000"/>
                <w:kern w:val="0"/>
                <w:szCs w:val="21"/>
              </w:rPr>
              <w:t>d</w:t>
            </w:r>
            <w:r>
              <w:rPr>
                <w:rFonts w:hint="eastAsia" w:ascii="宋体" w:hAnsi="宋体" w:cs="宋体"/>
                <w:szCs w:val="21"/>
              </w:rPr>
              <w:t>θ</w:t>
            </w:r>
            <w:r>
              <w:rPr>
                <w:rFonts w:hint="eastAsia" w:ascii="宋体" w:hAnsi="宋体" w:cs="宋体"/>
                <w:color w:val="000000"/>
                <w:kern w:val="0"/>
                <w:szCs w:val="21"/>
                <w:vertAlign w:val="superscript"/>
              </w:rPr>
              <w:t>2</w:t>
            </w:r>
            <w:r>
              <w:rPr>
                <w:rFonts w:hint="eastAsia" w:ascii="宋体" w:hAnsi="宋体" w:cs="宋体"/>
                <w:color w:val="000000"/>
                <w:kern w:val="0"/>
                <w:szCs w:val="21"/>
              </w:rPr>
              <w:t>/d</w:t>
            </w:r>
            <w:r>
              <w:rPr>
                <w:rFonts w:hint="eastAsia" w:ascii="宋体" w:hAnsi="宋体" w:cs="宋体"/>
                <w:color w:val="000000"/>
                <w:kern w:val="0"/>
                <w:szCs w:val="21"/>
                <w:vertAlign w:val="superscript"/>
              </w:rPr>
              <w:t>2</w:t>
            </w:r>
            <w:r>
              <w:rPr>
                <w:rFonts w:hint="eastAsia" w:ascii="宋体" w:hAnsi="宋体" w:cs="宋体"/>
                <w:color w:val="000000"/>
                <w:kern w:val="0"/>
                <w:szCs w:val="21"/>
              </w:rPr>
              <w:t>t＞</w:t>
            </w:r>
            <w:r>
              <w:rPr>
                <w:rFonts w:hint="eastAsia" w:ascii="宋体" w:hAnsi="宋体"/>
                <w:color w:val="000000"/>
                <w:kern w:val="0"/>
                <w:szCs w:val="21"/>
              </w:rPr>
              <w:t>0</w:t>
            </w:r>
          </w:p>
        </w:tc>
        <w:tc>
          <w:tcPr>
            <w:tcW w:w="1200" w:type="dxa"/>
            <w:tcBorders>
              <w:top w:val="single" w:color="000000" w:sz="6" w:space="0"/>
              <w:left w:val="single" w:color="000000" w:sz="6" w:space="0"/>
              <w:bottom w:val="single" w:color="000000" w:sz="6" w:space="0"/>
              <w:right w:val="single" w:color="000000" w:sz="6" w:space="0"/>
            </w:tcBorders>
            <w:vAlign w:val="center"/>
          </w:tcPr>
          <w:p>
            <w:pPr>
              <w:spacing w:before="120"/>
              <w:jc w:val="left"/>
              <w:rPr>
                <w:rFonts w:ascii="宋体" w:hAnsi="宋体" w:cs="宋体"/>
                <w:color w:val="000000"/>
                <w:szCs w:val="21"/>
              </w:rPr>
            </w:pPr>
            <w:r>
              <w:rPr>
                <w:rFonts w:hint="eastAsia" w:ascii="宋体" w:hAnsi="宋体" w:cs="宋体"/>
                <w:color w:val="000000"/>
                <w:szCs w:val="21"/>
              </w:rPr>
              <w:t>1h/次～</w:t>
            </w:r>
          </w:p>
          <w:p>
            <w:pPr>
              <w:spacing w:before="120"/>
              <w:jc w:val="left"/>
              <w:rPr>
                <w:rFonts w:ascii="宋体" w:hAnsi="宋体" w:cs="宋体"/>
                <w:color w:val="000000"/>
                <w:szCs w:val="21"/>
              </w:rPr>
            </w:pPr>
            <w:r>
              <w:rPr>
                <w:rFonts w:hint="eastAsia" w:ascii="宋体" w:hAnsi="宋体" w:cs="宋体"/>
                <w:color w:val="000000"/>
                <w:szCs w:val="21"/>
              </w:rPr>
              <w:t>2h/次</w:t>
            </w:r>
          </w:p>
        </w:tc>
        <w:tc>
          <w:tcPr>
            <w:tcW w:w="1108" w:type="dxa"/>
            <w:tcBorders>
              <w:top w:val="single" w:color="000000" w:sz="6" w:space="0"/>
              <w:left w:val="single" w:color="000000" w:sz="6" w:space="0"/>
              <w:bottom w:val="single" w:color="000000" w:sz="6" w:space="0"/>
              <w:right w:val="single" w:color="000000" w:sz="6" w:space="0"/>
            </w:tcBorders>
            <w:vAlign w:val="center"/>
          </w:tcPr>
          <w:p>
            <w:pPr>
              <w:spacing w:before="120"/>
              <w:jc w:val="left"/>
              <w:rPr>
                <w:rFonts w:ascii="宋体" w:hAnsi="宋体" w:cs="宋体"/>
                <w:color w:val="000000"/>
                <w:szCs w:val="21"/>
              </w:rPr>
            </w:pPr>
            <w:r>
              <w:rPr>
                <w:rFonts w:hint="eastAsia" w:ascii="宋体" w:hAnsi="宋体" w:cs="宋体"/>
                <w:color w:val="000000"/>
                <w:szCs w:val="21"/>
              </w:rPr>
              <w:t>平台及短信报警</w:t>
            </w:r>
          </w:p>
        </w:tc>
        <w:tc>
          <w:tcPr>
            <w:tcW w:w="1927" w:type="dxa"/>
            <w:vMerge w:val="continue"/>
            <w:tcBorders>
              <w:top w:val="single" w:color="000000" w:sz="6" w:space="0"/>
              <w:left w:val="single" w:color="000000" w:sz="6" w:space="0"/>
              <w:bottom w:val="double" w:color="000000" w:sz="6" w:space="0"/>
              <w:right w:val="double" w:color="000000" w:sz="6" w:space="0"/>
            </w:tcBorders>
            <w:vAlign w:val="center"/>
          </w:tcPr>
          <w:p>
            <w:pPr>
              <w:widowControl/>
              <w:spacing w:afterAutospacing="1"/>
              <w:jc w:val="left"/>
              <w:rPr>
                <w:rFonts w:ascii="宋体" w:hAnsi="宋体" w:cs="宋体"/>
                <w:color w:val="000000"/>
                <w:szCs w:val="21"/>
              </w:rPr>
            </w:pP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1461" w:hRule="atLeast"/>
        </w:trPr>
        <w:tc>
          <w:tcPr>
            <w:tcW w:w="507" w:type="dxa"/>
            <w:tcBorders>
              <w:top w:val="single" w:color="000000" w:sz="6" w:space="0"/>
              <w:left w:val="double" w:color="000000" w:sz="6" w:space="0"/>
              <w:bottom w:val="double" w:color="000000" w:sz="6" w:space="0"/>
              <w:right w:val="single" w:color="000000" w:sz="6" w:space="0"/>
            </w:tcBorders>
            <w:vAlign w:val="center"/>
          </w:tcPr>
          <w:p>
            <w:pPr>
              <w:spacing w:before="120"/>
              <w:jc w:val="center"/>
              <w:rPr>
                <w:rFonts w:ascii="宋体" w:hAnsi="宋体" w:cs="宋体"/>
                <w:color w:val="000000"/>
                <w:szCs w:val="21"/>
              </w:rPr>
            </w:pPr>
            <w:r>
              <w:rPr>
                <w:rFonts w:hint="eastAsia" w:ascii="宋体" w:hAnsi="宋体" w:cs="宋体"/>
                <w:color w:val="000000"/>
                <w:szCs w:val="21"/>
              </w:rPr>
              <w:t>4</w:t>
            </w:r>
          </w:p>
        </w:tc>
        <w:tc>
          <w:tcPr>
            <w:tcW w:w="658" w:type="dxa"/>
            <w:tcBorders>
              <w:top w:val="single" w:color="000000" w:sz="6" w:space="0"/>
              <w:left w:val="single" w:color="000000" w:sz="6" w:space="0"/>
              <w:bottom w:val="double" w:color="000000" w:sz="6" w:space="0"/>
              <w:right w:val="single" w:color="000000" w:sz="6" w:space="0"/>
            </w:tcBorders>
            <w:vAlign w:val="center"/>
          </w:tcPr>
          <w:p>
            <w:pPr>
              <w:spacing w:before="120"/>
              <w:jc w:val="center"/>
              <w:rPr>
                <w:rFonts w:ascii="宋体" w:hAnsi="宋体" w:cs="宋体"/>
                <w:color w:val="000000"/>
                <w:szCs w:val="21"/>
              </w:rPr>
            </w:pPr>
            <w:r>
              <w:rPr>
                <w:rFonts w:hint="eastAsia" w:ascii="宋体" w:hAnsi="宋体" w:cs="宋体"/>
                <w:color w:val="000000"/>
                <w:szCs w:val="21"/>
              </w:rPr>
              <w:t>一级预警</w:t>
            </w:r>
          </w:p>
        </w:tc>
        <w:tc>
          <w:tcPr>
            <w:tcW w:w="1039" w:type="dxa"/>
            <w:vMerge w:val="continue"/>
            <w:tcBorders>
              <w:top w:val="single" w:color="000000" w:sz="6" w:space="0"/>
              <w:left w:val="single" w:color="000000" w:sz="6" w:space="0"/>
              <w:bottom w:val="double" w:color="000000" w:sz="6" w:space="0"/>
              <w:right w:val="single" w:color="000000" w:sz="6" w:space="0"/>
            </w:tcBorders>
            <w:vAlign w:val="center"/>
          </w:tcPr>
          <w:p>
            <w:pPr>
              <w:widowControl/>
              <w:spacing w:afterAutospacing="1"/>
              <w:jc w:val="left"/>
              <w:rPr>
                <w:rFonts w:ascii="宋体" w:hAnsi="宋体" w:cs="宋体"/>
                <w:color w:val="000000"/>
                <w:szCs w:val="21"/>
              </w:rPr>
            </w:pPr>
          </w:p>
        </w:tc>
        <w:tc>
          <w:tcPr>
            <w:tcW w:w="1961" w:type="dxa"/>
            <w:tcBorders>
              <w:top w:val="single" w:color="000000" w:sz="6" w:space="0"/>
              <w:left w:val="single" w:color="000000" w:sz="6" w:space="0"/>
              <w:bottom w:val="double" w:color="000000" w:sz="6" w:space="0"/>
              <w:right w:val="single" w:color="000000" w:sz="6" w:space="0"/>
            </w:tcBorders>
            <w:vAlign w:val="center"/>
          </w:tcPr>
          <w:p>
            <w:pPr>
              <w:spacing w:before="120"/>
              <w:jc w:val="left"/>
              <w:rPr>
                <w:rFonts w:ascii="宋体" w:hAnsi="宋体" w:cs="宋体"/>
                <w:color w:val="000000"/>
                <w:szCs w:val="21"/>
              </w:rPr>
            </w:pPr>
            <w:r>
              <w:rPr>
                <w:rFonts w:hint="eastAsia" w:ascii="宋体" w:hAnsi="宋体" w:cs="宋体"/>
                <w:color w:val="000000"/>
                <w:kern w:val="0"/>
                <w:szCs w:val="21"/>
              </w:rPr>
              <w:t>d</w:t>
            </w:r>
            <w:r>
              <w:rPr>
                <w:rFonts w:hint="eastAsia" w:ascii="宋体" w:hAnsi="宋体" w:cs="宋体"/>
                <w:szCs w:val="21"/>
              </w:rPr>
              <w:t>θ</w:t>
            </w:r>
            <w:r>
              <w:rPr>
                <w:rFonts w:hint="eastAsia" w:ascii="宋体" w:hAnsi="宋体" w:cs="宋体"/>
                <w:color w:val="000000"/>
                <w:szCs w:val="21"/>
              </w:rPr>
              <w:t>≥2°且连续12小时</w:t>
            </w:r>
            <w:r>
              <w:rPr>
                <w:rFonts w:hint="eastAsia" w:ascii="宋体" w:hAnsi="宋体" w:cs="宋体"/>
                <w:color w:val="000000"/>
                <w:kern w:val="0"/>
                <w:szCs w:val="21"/>
              </w:rPr>
              <w:t>d</w:t>
            </w:r>
            <w:r>
              <w:rPr>
                <w:rFonts w:hint="eastAsia" w:ascii="宋体" w:hAnsi="宋体" w:cs="宋体"/>
                <w:szCs w:val="21"/>
              </w:rPr>
              <w:t>θ</w:t>
            </w:r>
            <w:r>
              <w:rPr>
                <w:rFonts w:hint="eastAsia" w:ascii="宋体" w:hAnsi="宋体" w:cs="宋体"/>
                <w:color w:val="000000"/>
                <w:kern w:val="0"/>
                <w:szCs w:val="21"/>
                <w:vertAlign w:val="superscript"/>
              </w:rPr>
              <w:t>2</w:t>
            </w:r>
            <w:r>
              <w:rPr>
                <w:rFonts w:hint="eastAsia" w:ascii="宋体" w:hAnsi="宋体" w:cs="宋体"/>
                <w:color w:val="000000"/>
                <w:kern w:val="0"/>
                <w:szCs w:val="21"/>
              </w:rPr>
              <w:t>/d</w:t>
            </w:r>
            <w:r>
              <w:rPr>
                <w:rFonts w:hint="eastAsia" w:ascii="宋体" w:hAnsi="宋体" w:cs="宋体"/>
                <w:color w:val="000000"/>
                <w:kern w:val="0"/>
                <w:szCs w:val="21"/>
                <w:vertAlign w:val="superscript"/>
              </w:rPr>
              <w:t>2</w:t>
            </w:r>
            <w:r>
              <w:rPr>
                <w:rFonts w:hint="eastAsia" w:ascii="宋体" w:hAnsi="宋体" w:cs="宋体"/>
                <w:color w:val="000000"/>
                <w:kern w:val="0"/>
                <w:szCs w:val="21"/>
              </w:rPr>
              <w:t>t＞</w:t>
            </w:r>
            <w:r>
              <w:rPr>
                <w:rFonts w:hint="eastAsia" w:ascii="宋体" w:hAnsi="宋体"/>
                <w:color w:val="000000"/>
                <w:kern w:val="0"/>
                <w:szCs w:val="21"/>
              </w:rPr>
              <w:t>0</w:t>
            </w:r>
          </w:p>
        </w:tc>
        <w:tc>
          <w:tcPr>
            <w:tcW w:w="1200" w:type="dxa"/>
            <w:tcBorders>
              <w:top w:val="single" w:color="000000" w:sz="6" w:space="0"/>
              <w:left w:val="single" w:color="000000" w:sz="6" w:space="0"/>
              <w:bottom w:val="double" w:color="000000" w:sz="6" w:space="0"/>
              <w:right w:val="single" w:color="000000" w:sz="6" w:space="0"/>
            </w:tcBorders>
            <w:vAlign w:val="center"/>
          </w:tcPr>
          <w:p>
            <w:pPr>
              <w:spacing w:before="120"/>
              <w:jc w:val="left"/>
              <w:rPr>
                <w:rFonts w:ascii="宋体" w:hAnsi="宋体" w:cs="宋体"/>
                <w:color w:val="000000"/>
                <w:szCs w:val="21"/>
              </w:rPr>
            </w:pPr>
            <w:r>
              <w:rPr>
                <w:rFonts w:hint="eastAsia" w:ascii="宋体" w:hAnsi="宋体" w:cs="宋体"/>
                <w:color w:val="000000"/>
                <w:szCs w:val="21"/>
              </w:rPr>
              <w:t>1min/次～60min/次</w:t>
            </w:r>
          </w:p>
        </w:tc>
        <w:tc>
          <w:tcPr>
            <w:tcW w:w="1108" w:type="dxa"/>
            <w:tcBorders>
              <w:top w:val="single" w:color="000000" w:sz="6" w:space="0"/>
              <w:left w:val="single" w:color="000000" w:sz="6" w:space="0"/>
              <w:bottom w:val="double" w:color="000000" w:sz="6" w:space="0"/>
              <w:right w:val="single" w:color="000000" w:sz="6" w:space="0"/>
            </w:tcBorders>
            <w:vAlign w:val="center"/>
          </w:tcPr>
          <w:p>
            <w:pPr>
              <w:spacing w:before="120"/>
              <w:jc w:val="left"/>
              <w:rPr>
                <w:rFonts w:ascii="宋体" w:hAnsi="宋体" w:cs="宋体"/>
                <w:color w:val="000000"/>
                <w:szCs w:val="21"/>
              </w:rPr>
            </w:pPr>
            <w:r>
              <w:rPr>
                <w:rFonts w:hint="eastAsia" w:ascii="宋体" w:hAnsi="宋体" w:cs="宋体"/>
                <w:color w:val="000000"/>
                <w:szCs w:val="21"/>
              </w:rPr>
              <w:t>平台及短信报警</w:t>
            </w:r>
          </w:p>
        </w:tc>
        <w:tc>
          <w:tcPr>
            <w:tcW w:w="1927" w:type="dxa"/>
            <w:vMerge w:val="continue"/>
            <w:tcBorders>
              <w:top w:val="single" w:color="000000" w:sz="6" w:space="0"/>
              <w:left w:val="single" w:color="000000" w:sz="6" w:space="0"/>
              <w:bottom w:val="double" w:color="000000" w:sz="6" w:space="0"/>
              <w:right w:val="double" w:color="000000" w:sz="6" w:space="0"/>
            </w:tcBorders>
            <w:vAlign w:val="center"/>
          </w:tcPr>
          <w:p>
            <w:pPr>
              <w:widowControl/>
              <w:spacing w:afterAutospacing="1"/>
              <w:jc w:val="left"/>
              <w:rPr>
                <w:rFonts w:ascii="宋体" w:hAnsi="宋体" w:cs="宋体"/>
                <w:color w:val="000000"/>
                <w:szCs w:val="21"/>
              </w:rPr>
            </w:pPr>
          </w:p>
        </w:tc>
      </w:tr>
    </w:tbl>
    <w:p>
      <w:pPr>
        <w:spacing w:before="120" w:line="360" w:lineRule="auto"/>
        <w:ind w:firstLine="480"/>
        <w:rPr>
          <w:rFonts w:ascii="宋体" w:hAnsi="宋体" w:cs="宋体"/>
          <w:bCs/>
          <w:color w:val="000000"/>
          <w:sz w:val="24"/>
        </w:rPr>
      </w:pPr>
      <w:r>
        <w:rPr>
          <w:rFonts w:hint="eastAsia"/>
          <w:color w:val="000000"/>
        </w:rPr>
        <w:t>注：</w:t>
      </w:r>
      <w:r>
        <w:rPr>
          <w:b/>
          <w:bCs/>
          <w:color w:val="000000"/>
        </w:rPr>
        <w:t>1</w:t>
      </w:r>
      <w:r>
        <w:rPr>
          <w:rFonts w:hint="eastAsia"/>
          <w:b/>
          <w:bCs/>
          <w:color w:val="000000"/>
        </w:rPr>
        <w:t>、该表预警等级划分是以单个地表监测传感器为依据；</w:t>
      </w:r>
      <w:r>
        <w:rPr>
          <w:color w:val="000000"/>
        </w:rPr>
        <w:t>2</w:t>
      </w:r>
      <w:r>
        <w:rPr>
          <w:rFonts w:hint="eastAsia"/>
          <w:color w:val="000000"/>
        </w:rPr>
        <w:t>、预警信息主要由两种方式：一是通过系统软件平台以</w:t>
      </w:r>
      <w:r>
        <w:rPr>
          <w:rFonts w:hint="eastAsia" w:ascii="宋体" w:hAnsi="宋体" w:cs="宋体"/>
          <w:color w:val="000000"/>
          <w:szCs w:val="21"/>
        </w:rPr>
        <w:t>报警</w:t>
      </w:r>
      <w:r>
        <w:rPr>
          <w:rFonts w:hint="eastAsia"/>
          <w:color w:val="000000"/>
        </w:rPr>
        <w:t>信息栏窗口弹出预警（简称“平台</w:t>
      </w:r>
      <w:r>
        <w:rPr>
          <w:rFonts w:hint="eastAsia" w:ascii="宋体" w:hAnsi="宋体" w:cs="宋体"/>
          <w:color w:val="000000"/>
          <w:szCs w:val="21"/>
        </w:rPr>
        <w:t>报警</w:t>
      </w:r>
      <w:r>
        <w:rPr>
          <w:rFonts w:hint="eastAsia"/>
          <w:color w:val="000000"/>
        </w:rPr>
        <w:t>”）；二是以手机短信的形式发出预警信息（简称“短信</w:t>
      </w:r>
      <w:r>
        <w:rPr>
          <w:rFonts w:hint="eastAsia" w:ascii="宋体" w:hAnsi="宋体" w:cs="宋体"/>
          <w:color w:val="000000"/>
          <w:szCs w:val="21"/>
        </w:rPr>
        <w:t>报警</w:t>
      </w:r>
      <w:r>
        <w:rPr>
          <w:rFonts w:hint="eastAsia"/>
          <w:color w:val="000000"/>
        </w:rPr>
        <w:t>”）；</w:t>
      </w:r>
      <w:r>
        <w:rPr>
          <w:b/>
          <w:bCs/>
          <w:color w:val="000000"/>
        </w:rPr>
        <w:t>3</w:t>
      </w:r>
      <w:r>
        <w:rPr>
          <w:rFonts w:hint="eastAsia"/>
          <w:b/>
          <w:bCs/>
          <w:color w:val="000000"/>
        </w:rPr>
        <w:t>、预警等级判断标准应结合现场变形情况综合判定，并可根据实际情况予以调整。</w:t>
      </w:r>
      <w:r>
        <w:rPr>
          <w:b/>
          <w:bCs/>
          <w:color w:val="000000"/>
        </w:rPr>
        <w:t>4</w:t>
      </w:r>
      <w:r>
        <w:rPr>
          <w:rFonts w:hint="eastAsia"/>
          <w:b/>
          <w:bCs/>
          <w:color w:val="000000"/>
        </w:rPr>
        <w:t>、表内判断标准中的角度值、时间值可以人工设置调整。</w:t>
      </w:r>
    </w:p>
    <w:p>
      <w:pPr>
        <w:spacing w:before="120" w:line="360" w:lineRule="auto"/>
        <w:ind w:firstLine="480"/>
        <w:jc w:val="left"/>
        <w:rPr>
          <w:rFonts w:ascii="宋体" w:hAnsi="宋体" w:cs="宋体"/>
          <w:bCs/>
          <w:color w:val="000000"/>
        </w:rPr>
      </w:pPr>
      <w:r>
        <w:rPr>
          <w:rFonts w:hint="eastAsia" w:ascii="宋体" w:hAnsi="宋体" w:cs="宋体"/>
          <w:bCs/>
          <w:color w:val="000000"/>
        </w:rPr>
        <w:t>情况2：安装在边坡表面，在边坡表面布置数量众多的地表变形传感器，根据单个地表变形监测曲线可分析出该位置处的变形时间、变形趋势，根据边坡范围内所有地表监测情况，综合分析出变形位置范围。主要监测参数有：变形时间、倾角变化值</w:t>
      </w:r>
      <w:r>
        <w:rPr>
          <w:rFonts w:hint="eastAsia" w:ascii="宋体" w:hAnsi="宋体" w:cs="宋体"/>
          <w:bCs/>
          <w:color w:val="000000"/>
          <w:kern w:val="0"/>
        </w:rPr>
        <w:t>d</w:t>
      </w:r>
      <w:r>
        <w:rPr>
          <w:rFonts w:hint="eastAsia" w:ascii="宋体" w:hAnsi="宋体" w:cs="宋体"/>
          <w:bCs/>
        </w:rPr>
        <w:t>θ</w:t>
      </w:r>
      <w:r>
        <w:rPr>
          <w:rFonts w:hint="eastAsia" w:ascii="宋体" w:hAnsi="宋体" w:cs="宋体"/>
          <w:bCs/>
          <w:color w:val="000000"/>
        </w:rPr>
        <w:t>、倾角速度</w:t>
      </w:r>
      <w:r>
        <w:rPr>
          <w:rFonts w:hint="eastAsia" w:ascii="宋体" w:hAnsi="宋体" w:cs="宋体"/>
          <w:bCs/>
          <w:color w:val="000000"/>
          <w:kern w:val="0"/>
        </w:rPr>
        <w:t>d</w:t>
      </w:r>
      <w:r>
        <w:rPr>
          <w:rFonts w:hint="eastAsia" w:ascii="宋体" w:hAnsi="宋体" w:cs="宋体"/>
          <w:bCs/>
        </w:rPr>
        <w:t>θ</w:t>
      </w:r>
      <w:r>
        <w:rPr>
          <w:rFonts w:hint="eastAsia" w:ascii="宋体" w:hAnsi="宋体" w:cs="宋体"/>
          <w:bCs/>
          <w:color w:val="000000"/>
          <w:kern w:val="0"/>
        </w:rPr>
        <w:t>/dt</w:t>
      </w:r>
      <w:r>
        <w:rPr>
          <w:rFonts w:hint="eastAsia" w:ascii="宋体" w:hAnsi="宋体" w:cs="宋体"/>
          <w:bCs/>
          <w:color w:val="000000"/>
        </w:rPr>
        <w:t>、倾角加速度度</w:t>
      </w:r>
      <w:r>
        <w:rPr>
          <w:rFonts w:hint="eastAsia" w:ascii="宋体" w:hAnsi="宋体" w:cs="宋体"/>
          <w:bCs/>
          <w:color w:val="000000"/>
          <w:kern w:val="0"/>
        </w:rPr>
        <w:t>d</w:t>
      </w:r>
      <w:r>
        <w:rPr>
          <w:rFonts w:hint="eastAsia" w:ascii="宋体" w:hAnsi="宋体" w:cs="宋体"/>
          <w:bCs/>
        </w:rPr>
        <w:t>θ</w:t>
      </w:r>
      <w:r>
        <w:rPr>
          <w:rFonts w:hint="eastAsia" w:ascii="宋体" w:hAnsi="宋体" w:cs="宋体"/>
          <w:bCs/>
          <w:color w:val="000000"/>
          <w:kern w:val="0"/>
          <w:vertAlign w:val="superscript"/>
        </w:rPr>
        <w:t>2</w:t>
      </w:r>
      <w:r>
        <w:rPr>
          <w:rFonts w:hint="eastAsia" w:ascii="宋体" w:hAnsi="宋体" w:cs="宋体"/>
          <w:bCs/>
          <w:color w:val="000000"/>
          <w:kern w:val="0"/>
        </w:rPr>
        <w:t>/d</w:t>
      </w:r>
      <w:r>
        <w:rPr>
          <w:rFonts w:hint="eastAsia" w:ascii="宋体" w:hAnsi="宋体" w:cs="宋体"/>
          <w:bCs/>
          <w:color w:val="000000"/>
          <w:kern w:val="0"/>
          <w:vertAlign w:val="superscript"/>
        </w:rPr>
        <w:t>2</w:t>
      </w:r>
      <w:r>
        <w:rPr>
          <w:rFonts w:hint="eastAsia" w:ascii="宋体" w:hAnsi="宋体" w:cs="宋体"/>
          <w:bCs/>
          <w:color w:val="000000"/>
          <w:kern w:val="0"/>
        </w:rPr>
        <w:t>t</w:t>
      </w:r>
      <w:r>
        <w:rPr>
          <w:rFonts w:hint="eastAsia" w:ascii="宋体" w:hAnsi="宋体" w:cs="宋体"/>
          <w:bCs/>
          <w:color w:val="000000"/>
        </w:rPr>
        <w:t>。</w:t>
      </w:r>
    </w:p>
    <w:tbl>
      <w:tblPr>
        <w:tblStyle w:val="28"/>
        <w:tblW w:w="8400" w:type="dxa"/>
        <w:tblInd w:w="110" w:type="dxa"/>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fixed"/>
        <w:tblCellMar>
          <w:top w:w="0" w:type="dxa"/>
          <w:left w:w="108" w:type="dxa"/>
          <w:bottom w:w="0" w:type="dxa"/>
          <w:right w:w="108" w:type="dxa"/>
        </w:tblCellMar>
      </w:tblPr>
      <w:tblGrid>
        <w:gridCol w:w="507"/>
        <w:gridCol w:w="658"/>
        <w:gridCol w:w="1039"/>
        <w:gridCol w:w="1961"/>
        <w:gridCol w:w="1200"/>
        <w:gridCol w:w="1108"/>
        <w:gridCol w:w="1927"/>
      </w:tblGrid>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979" w:hRule="atLeast"/>
        </w:trPr>
        <w:tc>
          <w:tcPr>
            <w:tcW w:w="507" w:type="dxa"/>
            <w:tcBorders>
              <w:top w:val="double" w:color="000000" w:sz="6" w:space="0"/>
              <w:left w:val="double" w:color="000000" w:sz="6" w:space="0"/>
              <w:bottom w:val="single" w:color="000000" w:sz="6" w:space="0"/>
              <w:right w:val="single" w:color="000000" w:sz="6" w:space="0"/>
            </w:tcBorders>
            <w:vAlign w:val="center"/>
          </w:tcPr>
          <w:p>
            <w:pPr>
              <w:spacing w:before="120" w:line="360" w:lineRule="auto"/>
              <w:jc w:val="center"/>
              <w:rPr>
                <w:rFonts w:ascii="宋体" w:hAnsi="宋体" w:cs="宋体"/>
                <w:caps/>
                <w:color w:val="000000"/>
                <w:szCs w:val="21"/>
              </w:rPr>
            </w:pPr>
            <w:r>
              <w:rPr>
                <w:rFonts w:hint="eastAsia" w:ascii="宋体" w:hAnsi="宋体" w:cs="宋体"/>
                <w:caps/>
                <w:color w:val="000000"/>
                <w:szCs w:val="21"/>
              </w:rPr>
              <w:t>序号</w:t>
            </w:r>
          </w:p>
        </w:tc>
        <w:tc>
          <w:tcPr>
            <w:tcW w:w="658" w:type="dxa"/>
            <w:tcBorders>
              <w:top w:val="double" w:color="000000" w:sz="6" w:space="0"/>
              <w:left w:val="single" w:color="000000" w:sz="6" w:space="0"/>
              <w:bottom w:val="single" w:color="000000" w:sz="6" w:space="0"/>
              <w:right w:val="single" w:color="000000" w:sz="6" w:space="0"/>
            </w:tcBorders>
            <w:vAlign w:val="center"/>
          </w:tcPr>
          <w:p>
            <w:pPr>
              <w:spacing w:before="120" w:line="360" w:lineRule="auto"/>
              <w:jc w:val="center"/>
              <w:rPr>
                <w:rFonts w:ascii="宋体" w:hAnsi="宋体" w:cs="宋体"/>
                <w:caps/>
                <w:color w:val="000000"/>
                <w:szCs w:val="21"/>
              </w:rPr>
            </w:pPr>
            <w:r>
              <w:rPr>
                <w:rFonts w:hint="eastAsia" w:ascii="宋体" w:hAnsi="宋体" w:cs="宋体"/>
                <w:caps/>
                <w:color w:val="000000"/>
                <w:szCs w:val="21"/>
              </w:rPr>
              <w:t>预警等级</w:t>
            </w:r>
          </w:p>
        </w:tc>
        <w:tc>
          <w:tcPr>
            <w:tcW w:w="1039" w:type="dxa"/>
            <w:tcBorders>
              <w:top w:val="double" w:color="000000" w:sz="6" w:space="0"/>
              <w:left w:val="single" w:color="000000" w:sz="6" w:space="0"/>
              <w:bottom w:val="single" w:color="000000" w:sz="6" w:space="0"/>
              <w:right w:val="single" w:color="000000" w:sz="6" w:space="0"/>
            </w:tcBorders>
            <w:vAlign w:val="center"/>
          </w:tcPr>
          <w:p>
            <w:pPr>
              <w:spacing w:before="120" w:line="360" w:lineRule="auto"/>
              <w:jc w:val="center"/>
              <w:rPr>
                <w:rFonts w:ascii="宋体" w:hAnsi="宋体" w:cs="宋体"/>
                <w:caps/>
                <w:color w:val="000000"/>
                <w:szCs w:val="21"/>
              </w:rPr>
            </w:pPr>
            <w:r>
              <w:rPr>
                <w:rFonts w:hint="eastAsia" w:ascii="宋体" w:hAnsi="宋体" w:cs="宋体"/>
                <w:caps/>
                <w:color w:val="000000"/>
                <w:szCs w:val="21"/>
              </w:rPr>
              <w:t>预警参数</w:t>
            </w:r>
          </w:p>
        </w:tc>
        <w:tc>
          <w:tcPr>
            <w:tcW w:w="1961" w:type="dxa"/>
            <w:tcBorders>
              <w:top w:val="double" w:color="000000" w:sz="6" w:space="0"/>
              <w:left w:val="single" w:color="000000" w:sz="6" w:space="0"/>
              <w:bottom w:val="single" w:color="000000" w:sz="6" w:space="0"/>
              <w:right w:val="single" w:color="000000" w:sz="6" w:space="0"/>
            </w:tcBorders>
            <w:vAlign w:val="center"/>
          </w:tcPr>
          <w:p>
            <w:pPr>
              <w:spacing w:before="120" w:line="360" w:lineRule="auto"/>
              <w:jc w:val="center"/>
              <w:rPr>
                <w:rFonts w:ascii="宋体" w:hAnsi="宋体" w:cs="宋体"/>
                <w:caps/>
                <w:color w:val="000000"/>
                <w:szCs w:val="21"/>
              </w:rPr>
            </w:pPr>
            <w:r>
              <w:rPr>
                <w:rFonts w:hint="eastAsia" w:ascii="宋体" w:hAnsi="宋体" w:cs="宋体"/>
                <w:caps/>
                <w:color w:val="000000"/>
                <w:szCs w:val="21"/>
              </w:rPr>
              <w:t>预警阈值</w:t>
            </w:r>
          </w:p>
        </w:tc>
        <w:tc>
          <w:tcPr>
            <w:tcW w:w="1200" w:type="dxa"/>
            <w:tcBorders>
              <w:top w:val="double" w:color="000000" w:sz="6" w:space="0"/>
              <w:left w:val="single" w:color="000000" w:sz="6" w:space="0"/>
              <w:bottom w:val="single" w:color="000000" w:sz="6" w:space="0"/>
              <w:right w:val="single" w:color="000000" w:sz="6" w:space="0"/>
            </w:tcBorders>
            <w:vAlign w:val="center"/>
          </w:tcPr>
          <w:p>
            <w:pPr>
              <w:spacing w:before="120" w:line="360" w:lineRule="auto"/>
              <w:jc w:val="center"/>
              <w:rPr>
                <w:rFonts w:ascii="宋体" w:hAnsi="宋体" w:cs="宋体"/>
                <w:caps/>
                <w:color w:val="000000"/>
                <w:szCs w:val="21"/>
              </w:rPr>
            </w:pPr>
            <w:r>
              <w:rPr>
                <w:rFonts w:hint="eastAsia" w:ascii="宋体" w:hAnsi="宋体" w:cs="宋体"/>
                <w:caps/>
                <w:color w:val="000000"/>
                <w:szCs w:val="21"/>
              </w:rPr>
              <w:t>监测频率</w:t>
            </w:r>
          </w:p>
          <w:p>
            <w:pPr>
              <w:spacing w:before="120" w:line="360" w:lineRule="auto"/>
              <w:jc w:val="center"/>
              <w:rPr>
                <w:rFonts w:ascii="宋体" w:hAnsi="宋体" w:cs="宋体"/>
                <w:caps/>
                <w:color w:val="000000"/>
                <w:szCs w:val="21"/>
              </w:rPr>
            </w:pPr>
            <w:r>
              <w:rPr>
                <w:rFonts w:hint="eastAsia" w:ascii="宋体" w:hAnsi="宋体" w:cs="宋体"/>
                <w:caps/>
                <w:color w:val="000000"/>
                <w:szCs w:val="21"/>
              </w:rPr>
              <w:t>调整</w:t>
            </w:r>
          </w:p>
        </w:tc>
        <w:tc>
          <w:tcPr>
            <w:tcW w:w="1108" w:type="dxa"/>
            <w:tcBorders>
              <w:top w:val="double" w:color="000000" w:sz="6" w:space="0"/>
              <w:left w:val="single" w:color="000000" w:sz="6" w:space="0"/>
              <w:bottom w:val="single" w:color="000000" w:sz="6" w:space="0"/>
              <w:right w:val="single" w:color="000000" w:sz="6" w:space="0"/>
            </w:tcBorders>
            <w:vAlign w:val="center"/>
          </w:tcPr>
          <w:p>
            <w:pPr>
              <w:spacing w:before="120" w:line="360" w:lineRule="auto"/>
              <w:jc w:val="center"/>
              <w:rPr>
                <w:rFonts w:ascii="宋体" w:hAnsi="宋体" w:cs="宋体"/>
                <w:caps/>
                <w:color w:val="000000"/>
                <w:szCs w:val="21"/>
              </w:rPr>
            </w:pPr>
            <w:r>
              <w:rPr>
                <w:rFonts w:hint="eastAsia" w:ascii="宋体" w:hAnsi="宋体" w:cs="宋体"/>
                <w:caps/>
                <w:color w:val="000000"/>
                <w:szCs w:val="21"/>
              </w:rPr>
              <w:t>是否报警</w:t>
            </w:r>
          </w:p>
        </w:tc>
        <w:tc>
          <w:tcPr>
            <w:tcW w:w="1927" w:type="dxa"/>
            <w:tcBorders>
              <w:top w:val="double" w:color="000000" w:sz="6" w:space="0"/>
              <w:left w:val="single" w:color="000000" w:sz="6" w:space="0"/>
              <w:bottom w:val="single" w:color="000000" w:sz="6" w:space="0"/>
              <w:right w:val="double" w:color="000000" w:sz="6" w:space="0"/>
            </w:tcBorders>
            <w:vAlign w:val="center"/>
          </w:tcPr>
          <w:p>
            <w:pPr>
              <w:spacing w:before="120" w:line="360" w:lineRule="auto"/>
              <w:jc w:val="center"/>
              <w:rPr>
                <w:rFonts w:ascii="宋体" w:hAnsi="宋体" w:cs="宋体"/>
                <w:caps/>
                <w:color w:val="000000"/>
                <w:szCs w:val="21"/>
              </w:rPr>
            </w:pPr>
            <w:r>
              <w:rPr>
                <w:rFonts w:hint="eastAsia" w:ascii="宋体" w:hAnsi="宋体" w:cs="宋体"/>
                <w:caps/>
                <w:color w:val="000000"/>
                <w:szCs w:val="21"/>
              </w:rPr>
              <w:t>备注</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927" w:hRule="atLeast"/>
        </w:trPr>
        <w:tc>
          <w:tcPr>
            <w:tcW w:w="507" w:type="dxa"/>
            <w:tcBorders>
              <w:top w:val="single" w:color="000000" w:sz="6" w:space="0"/>
              <w:left w:val="double" w:color="000000" w:sz="6" w:space="0"/>
              <w:bottom w:val="single" w:color="000000" w:sz="6" w:space="0"/>
              <w:right w:val="single" w:color="000000" w:sz="6" w:space="0"/>
            </w:tcBorders>
            <w:vAlign w:val="center"/>
          </w:tcPr>
          <w:p>
            <w:pPr>
              <w:spacing w:before="120" w:line="360" w:lineRule="auto"/>
              <w:jc w:val="center"/>
              <w:rPr>
                <w:rFonts w:ascii="宋体" w:hAnsi="宋体" w:cs="宋体"/>
                <w:color w:val="000000"/>
                <w:szCs w:val="21"/>
              </w:rPr>
            </w:pPr>
            <w:r>
              <w:rPr>
                <w:rFonts w:hint="eastAsia" w:ascii="宋体" w:hAnsi="宋体" w:cs="宋体"/>
                <w:color w:val="000000"/>
                <w:szCs w:val="21"/>
              </w:rPr>
              <w:t>1</w:t>
            </w:r>
          </w:p>
        </w:tc>
        <w:tc>
          <w:tcPr>
            <w:tcW w:w="658" w:type="dxa"/>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center"/>
              <w:rPr>
                <w:rFonts w:ascii="宋体" w:hAnsi="宋体" w:cs="宋体"/>
                <w:color w:val="000000"/>
                <w:szCs w:val="21"/>
              </w:rPr>
            </w:pPr>
            <w:r>
              <w:rPr>
                <w:rFonts w:hint="eastAsia" w:ascii="宋体" w:hAnsi="宋体" w:cs="宋体"/>
                <w:color w:val="000000"/>
                <w:szCs w:val="21"/>
              </w:rPr>
              <w:t>初步告警</w:t>
            </w:r>
          </w:p>
        </w:tc>
        <w:tc>
          <w:tcPr>
            <w:tcW w:w="1039" w:type="dxa"/>
            <w:vMerge w:val="restart"/>
            <w:tcBorders>
              <w:top w:val="single" w:color="000000" w:sz="6" w:space="0"/>
              <w:left w:val="single" w:color="000000" w:sz="6" w:space="0"/>
              <w:bottom w:val="double" w:color="000000" w:sz="6" w:space="0"/>
              <w:right w:val="single" w:color="000000" w:sz="6" w:space="0"/>
            </w:tcBorders>
            <w:vAlign w:val="center"/>
          </w:tcPr>
          <w:p>
            <w:pPr>
              <w:numPr>
                <w:ilvl w:val="0"/>
                <w:numId w:val="33"/>
              </w:numPr>
              <w:spacing w:before="156" w:beforeLines="50" w:line="360" w:lineRule="auto"/>
              <w:ind w:left="504" w:hanging="504"/>
              <w:jc w:val="left"/>
              <w:rPr>
                <w:rFonts w:ascii="宋体" w:hAnsi="宋体" w:cs="宋体"/>
                <w:szCs w:val="21"/>
                <w:lang w:val="zh-CN"/>
              </w:rPr>
            </w:pPr>
            <w:r>
              <w:rPr>
                <w:rFonts w:hint="eastAsia" w:ascii="宋体" w:hAnsi="宋体" w:cs="宋体"/>
                <w:szCs w:val="21"/>
                <w:lang w:val="zh-CN"/>
              </w:rPr>
              <w:t>累计倾角变化值</w:t>
            </w:r>
            <w:r>
              <w:rPr>
                <w:rFonts w:hint="eastAsia" w:ascii="宋体" w:hAnsi="宋体" w:cs="宋体"/>
                <w:color w:val="000000"/>
                <w:kern w:val="0"/>
                <w:szCs w:val="21"/>
              </w:rPr>
              <w:t>d</w:t>
            </w:r>
            <w:r>
              <w:rPr>
                <w:rFonts w:hint="eastAsia" w:ascii="宋体" w:hAnsi="宋体" w:cs="宋体"/>
                <w:szCs w:val="21"/>
              </w:rPr>
              <w:t>θ</w:t>
            </w:r>
          </w:p>
          <w:p>
            <w:pPr>
              <w:spacing w:before="120" w:line="360" w:lineRule="auto"/>
              <w:jc w:val="left"/>
              <w:rPr>
                <w:rFonts w:ascii="宋体" w:hAnsi="宋体" w:cs="宋体"/>
                <w:szCs w:val="21"/>
                <w:lang w:val="zh-CN"/>
              </w:rPr>
            </w:pPr>
            <w:r>
              <w:rPr>
                <w:rFonts w:hint="eastAsia" w:ascii="宋体" w:hAnsi="宋体" w:cs="宋体"/>
                <w:szCs w:val="21"/>
              </w:rPr>
              <w:t>2）</w:t>
            </w:r>
            <w:r>
              <w:rPr>
                <w:rFonts w:hint="eastAsia" w:ascii="宋体" w:hAnsi="宋体" w:cs="宋体"/>
                <w:szCs w:val="21"/>
                <w:lang w:val="zh-CN"/>
              </w:rPr>
              <w:t>倾角加速度</w:t>
            </w:r>
          </w:p>
          <w:p>
            <w:pPr>
              <w:spacing w:before="120" w:line="360" w:lineRule="auto"/>
              <w:jc w:val="left"/>
              <w:rPr>
                <w:rFonts w:ascii="宋体" w:hAnsi="宋体" w:cs="宋体"/>
                <w:color w:val="000000"/>
                <w:szCs w:val="21"/>
              </w:rPr>
            </w:pPr>
            <w:r>
              <w:rPr>
                <w:rFonts w:hint="eastAsia" w:ascii="宋体" w:hAnsi="宋体" w:cs="宋体"/>
                <w:color w:val="000000"/>
                <w:kern w:val="0"/>
                <w:szCs w:val="21"/>
              </w:rPr>
              <w:t>d</w:t>
            </w:r>
            <w:r>
              <w:rPr>
                <w:rFonts w:hint="eastAsia" w:ascii="宋体" w:hAnsi="宋体" w:cs="宋体"/>
                <w:szCs w:val="21"/>
              </w:rPr>
              <w:t>θ</w:t>
            </w:r>
            <w:r>
              <w:rPr>
                <w:rFonts w:hint="eastAsia" w:ascii="宋体" w:hAnsi="宋体" w:cs="宋体"/>
                <w:color w:val="000000"/>
                <w:kern w:val="0"/>
                <w:szCs w:val="21"/>
                <w:vertAlign w:val="superscript"/>
              </w:rPr>
              <w:t>2</w:t>
            </w:r>
            <w:r>
              <w:rPr>
                <w:rFonts w:hint="eastAsia" w:ascii="宋体" w:hAnsi="宋体" w:cs="宋体"/>
                <w:color w:val="000000"/>
                <w:kern w:val="0"/>
                <w:szCs w:val="21"/>
              </w:rPr>
              <w:t>/d</w:t>
            </w:r>
            <w:r>
              <w:rPr>
                <w:rFonts w:hint="eastAsia" w:ascii="宋体" w:hAnsi="宋体" w:cs="宋体"/>
                <w:color w:val="000000"/>
                <w:kern w:val="0"/>
                <w:szCs w:val="21"/>
                <w:vertAlign w:val="superscript"/>
              </w:rPr>
              <w:t>2</w:t>
            </w:r>
            <w:r>
              <w:rPr>
                <w:rFonts w:hint="eastAsia" w:ascii="宋体" w:hAnsi="宋体" w:cs="宋体"/>
                <w:color w:val="000000"/>
                <w:kern w:val="0"/>
                <w:szCs w:val="21"/>
              </w:rPr>
              <w:t>t</w:t>
            </w:r>
          </w:p>
        </w:tc>
        <w:tc>
          <w:tcPr>
            <w:tcW w:w="1961" w:type="dxa"/>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left"/>
              <w:rPr>
                <w:rFonts w:ascii="宋体" w:hAnsi="宋体" w:cs="宋体"/>
                <w:color w:val="000000"/>
                <w:szCs w:val="21"/>
              </w:rPr>
            </w:pPr>
            <w:r>
              <w:rPr>
                <w:rFonts w:hint="eastAsia" w:ascii="宋体" w:hAnsi="宋体" w:cs="宋体"/>
                <w:color w:val="000000"/>
                <w:kern w:val="0"/>
                <w:szCs w:val="21"/>
              </w:rPr>
              <w:t>d</w:t>
            </w:r>
            <w:r>
              <w:rPr>
                <w:rFonts w:hint="eastAsia" w:ascii="宋体" w:hAnsi="宋体" w:cs="宋体"/>
                <w:szCs w:val="21"/>
              </w:rPr>
              <w:t>θ</w:t>
            </w:r>
            <w:r>
              <w:rPr>
                <w:rFonts w:hint="eastAsia" w:ascii="宋体" w:hAnsi="宋体" w:cs="宋体"/>
                <w:color w:val="000000"/>
                <w:szCs w:val="21"/>
              </w:rPr>
              <w:t>≥0.05°且连续12小时</w:t>
            </w:r>
            <w:r>
              <w:rPr>
                <w:rFonts w:hint="eastAsia" w:ascii="宋体" w:hAnsi="宋体" w:cs="宋体"/>
                <w:color w:val="000000"/>
                <w:kern w:val="0"/>
                <w:szCs w:val="21"/>
              </w:rPr>
              <w:t>d</w:t>
            </w:r>
            <w:r>
              <w:rPr>
                <w:rFonts w:hint="eastAsia" w:ascii="宋体" w:hAnsi="宋体" w:cs="宋体"/>
                <w:szCs w:val="21"/>
              </w:rPr>
              <w:t>θ</w:t>
            </w:r>
            <w:r>
              <w:rPr>
                <w:rFonts w:hint="eastAsia" w:ascii="宋体" w:hAnsi="宋体" w:cs="宋体"/>
                <w:color w:val="000000"/>
                <w:kern w:val="0"/>
                <w:szCs w:val="21"/>
                <w:vertAlign w:val="superscript"/>
              </w:rPr>
              <w:t>2</w:t>
            </w:r>
            <w:r>
              <w:rPr>
                <w:rFonts w:hint="eastAsia" w:ascii="宋体" w:hAnsi="宋体" w:cs="宋体"/>
                <w:color w:val="000000"/>
                <w:kern w:val="0"/>
                <w:szCs w:val="21"/>
              </w:rPr>
              <w:t>/d</w:t>
            </w:r>
            <w:r>
              <w:rPr>
                <w:rFonts w:hint="eastAsia" w:ascii="宋体" w:hAnsi="宋体" w:cs="宋体"/>
                <w:color w:val="000000"/>
                <w:kern w:val="0"/>
                <w:szCs w:val="21"/>
                <w:vertAlign w:val="superscript"/>
              </w:rPr>
              <w:t>2</w:t>
            </w:r>
            <w:r>
              <w:rPr>
                <w:rFonts w:hint="eastAsia" w:ascii="宋体" w:hAnsi="宋体" w:cs="宋体"/>
                <w:color w:val="000000"/>
                <w:kern w:val="0"/>
                <w:szCs w:val="21"/>
              </w:rPr>
              <w:t>t＞</w:t>
            </w:r>
            <w:r>
              <w:rPr>
                <w:rFonts w:hint="eastAsia" w:ascii="宋体" w:hAnsi="宋体"/>
                <w:color w:val="000000"/>
                <w:kern w:val="0"/>
                <w:szCs w:val="21"/>
              </w:rPr>
              <w:t>0</w:t>
            </w:r>
          </w:p>
        </w:tc>
        <w:tc>
          <w:tcPr>
            <w:tcW w:w="1200" w:type="dxa"/>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left"/>
              <w:rPr>
                <w:rFonts w:ascii="宋体" w:hAnsi="宋体" w:cs="宋体"/>
                <w:color w:val="000000"/>
                <w:szCs w:val="21"/>
              </w:rPr>
            </w:pPr>
            <w:r>
              <w:rPr>
                <w:rFonts w:hint="eastAsia" w:ascii="宋体" w:hAnsi="宋体" w:cs="宋体"/>
                <w:color w:val="000000"/>
                <w:szCs w:val="21"/>
              </w:rPr>
              <w:t>4h/次～</w:t>
            </w:r>
          </w:p>
          <w:p>
            <w:pPr>
              <w:spacing w:before="120" w:line="360" w:lineRule="auto"/>
              <w:jc w:val="left"/>
              <w:rPr>
                <w:rFonts w:ascii="宋体" w:hAnsi="宋体" w:cs="宋体"/>
                <w:color w:val="000000"/>
                <w:szCs w:val="21"/>
              </w:rPr>
            </w:pPr>
            <w:r>
              <w:rPr>
                <w:rFonts w:hint="eastAsia" w:ascii="宋体" w:hAnsi="宋体" w:cs="宋体"/>
                <w:color w:val="000000"/>
                <w:szCs w:val="21"/>
              </w:rPr>
              <w:t>8h/次</w:t>
            </w:r>
          </w:p>
        </w:tc>
        <w:tc>
          <w:tcPr>
            <w:tcW w:w="1108" w:type="dxa"/>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center"/>
              <w:rPr>
                <w:rFonts w:ascii="宋体" w:hAnsi="宋体" w:cs="宋体"/>
                <w:color w:val="000000"/>
                <w:szCs w:val="21"/>
              </w:rPr>
            </w:pPr>
            <w:r>
              <w:rPr>
                <w:rFonts w:hint="eastAsia" w:ascii="宋体" w:hAnsi="宋体" w:cs="宋体"/>
                <w:color w:val="000000"/>
                <w:szCs w:val="21"/>
              </w:rPr>
              <w:t>否</w:t>
            </w:r>
          </w:p>
        </w:tc>
        <w:tc>
          <w:tcPr>
            <w:tcW w:w="1927" w:type="dxa"/>
            <w:vMerge w:val="restart"/>
            <w:tcBorders>
              <w:top w:val="single" w:color="000000" w:sz="6" w:space="0"/>
              <w:left w:val="single" w:color="000000" w:sz="6" w:space="0"/>
              <w:bottom w:val="double" w:color="000000" w:sz="6" w:space="0"/>
              <w:right w:val="double" w:color="000000" w:sz="6" w:space="0"/>
            </w:tcBorders>
            <w:vAlign w:val="center"/>
          </w:tcPr>
          <w:p>
            <w:pPr>
              <w:spacing w:before="120" w:line="360" w:lineRule="auto"/>
              <w:jc w:val="left"/>
              <w:rPr>
                <w:rFonts w:ascii="宋体" w:hAnsi="宋体" w:cs="宋体"/>
                <w:color w:val="000000"/>
                <w:szCs w:val="21"/>
              </w:rPr>
            </w:pPr>
            <w:r>
              <w:rPr>
                <w:rFonts w:hint="eastAsia" w:ascii="宋体" w:hAnsi="宋体" w:cs="宋体"/>
                <w:szCs w:val="21"/>
                <w:lang w:val="zh-CN"/>
              </w:rPr>
              <w:t>若深孔内部分或全部传感器累计倾角变化值</w:t>
            </w:r>
            <w:r>
              <w:rPr>
                <w:rFonts w:hint="eastAsia" w:ascii="宋体" w:hAnsi="宋体" w:cs="宋体"/>
                <w:color w:val="000000"/>
                <w:kern w:val="0"/>
                <w:szCs w:val="21"/>
              </w:rPr>
              <w:t>d</w:t>
            </w:r>
            <w:r>
              <w:rPr>
                <w:rFonts w:hint="eastAsia" w:ascii="宋体" w:hAnsi="宋体" w:cs="宋体"/>
                <w:szCs w:val="21"/>
              </w:rPr>
              <w:t>θ大于告警或预警值，但</w:t>
            </w:r>
            <w:r>
              <w:rPr>
                <w:rFonts w:hint="eastAsia" w:ascii="宋体" w:hAnsi="宋体" w:cs="宋体"/>
                <w:color w:val="000000"/>
                <w:szCs w:val="21"/>
              </w:rPr>
              <w:t>所有传感器连续24小时</w:t>
            </w:r>
            <w:r>
              <w:rPr>
                <w:rFonts w:hint="eastAsia" w:ascii="宋体" w:hAnsi="宋体" w:cs="宋体"/>
                <w:color w:val="000000"/>
                <w:kern w:val="0"/>
                <w:szCs w:val="21"/>
              </w:rPr>
              <w:t>d</w:t>
            </w:r>
            <w:r>
              <w:rPr>
                <w:rFonts w:hint="eastAsia" w:ascii="宋体" w:hAnsi="宋体" w:cs="宋体"/>
                <w:szCs w:val="21"/>
              </w:rPr>
              <w:t>θ</w:t>
            </w:r>
            <w:r>
              <w:rPr>
                <w:rFonts w:hint="eastAsia" w:ascii="宋体" w:hAnsi="宋体" w:cs="宋体"/>
                <w:color w:val="000000"/>
                <w:kern w:val="0"/>
                <w:szCs w:val="21"/>
                <w:vertAlign w:val="superscript"/>
              </w:rPr>
              <w:t>2</w:t>
            </w:r>
            <w:r>
              <w:rPr>
                <w:rFonts w:hint="eastAsia" w:ascii="宋体" w:hAnsi="宋体" w:cs="宋体"/>
                <w:color w:val="000000"/>
                <w:kern w:val="0"/>
                <w:szCs w:val="21"/>
              </w:rPr>
              <w:t>/d</w:t>
            </w:r>
            <w:r>
              <w:rPr>
                <w:rFonts w:hint="eastAsia" w:ascii="宋体" w:hAnsi="宋体" w:cs="宋体"/>
                <w:color w:val="000000"/>
                <w:kern w:val="0"/>
                <w:szCs w:val="21"/>
                <w:vertAlign w:val="superscript"/>
              </w:rPr>
              <w:t>2</w:t>
            </w:r>
            <w:r>
              <w:rPr>
                <w:rFonts w:hint="eastAsia" w:ascii="宋体" w:hAnsi="宋体" w:cs="宋体"/>
                <w:color w:val="000000"/>
                <w:kern w:val="0"/>
                <w:szCs w:val="21"/>
              </w:rPr>
              <w:t>t&lt;</w:t>
            </w:r>
            <w:r>
              <w:rPr>
                <w:rFonts w:hint="eastAsia" w:ascii="宋体" w:hAnsi="宋体"/>
                <w:color w:val="000000"/>
                <w:kern w:val="0"/>
                <w:szCs w:val="21"/>
              </w:rPr>
              <w:t>0，则判定该深孔及周边岩土体处于趋于</w:t>
            </w:r>
            <w:r>
              <w:rPr>
                <w:rFonts w:hint="eastAsia" w:ascii="宋体" w:hAnsi="宋体" w:cs="宋体"/>
                <w:color w:val="000000"/>
                <w:kern w:val="0"/>
                <w:szCs w:val="21"/>
              </w:rPr>
              <w:t>稳定状态，不进行告警或预警</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927" w:hRule="atLeast"/>
        </w:trPr>
        <w:tc>
          <w:tcPr>
            <w:tcW w:w="507" w:type="dxa"/>
            <w:tcBorders>
              <w:top w:val="single" w:color="000000" w:sz="6" w:space="0"/>
              <w:left w:val="double" w:color="000000" w:sz="6" w:space="0"/>
              <w:bottom w:val="single" w:color="000000" w:sz="6" w:space="0"/>
              <w:right w:val="single" w:color="000000" w:sz="6" w:space="0"/>
            </w:tcBorders>
            <w:vAlign w:val="center"/>
          </w:tcPr>
          <w:p>
            <w:pPr>
              <w:spacing w:before="120" w:line="360" w:lineRule="auto"/>
              <w:jc w:val="center"/>
              <w:rPr>
                <w:rFonts w:ascii="宋体" w:hAnsi="宋体" w:cs="宋体"/>
                <w:color w:val="000000"/>
                <w:szCs w:val="21"/>
              </w:rPr>
            </w:pPr>
            <w:r>
              <w:rPr>
                <w:rFonts w:hint="eastAsia" w:ascii="宋体" w:hAnsi="宋体" w:cs="宋体"/>
                <w:color w:val="000000"/>
                <w:szCs w:val="21"/>
              </w:rPr>
              <w:t>2</w:t>
            </w:r>
          </w:p>
        </w:tc>
        <w:tc>
          <w:tcPr>
            <w:tcW w:w="658" w:type="dxa"/>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center"/>
              <w:rPr>
                <w:rFonts w:ascii="宋体" w:hAnsi="宋体" w:cs="宋体"/>
                <w:color w:val="000000"/>
                <w:szCs w:val="21"/>
              </w:rPr>
            </w:pPr>
            <w:r>
              <w:rPr>
                <w:rFonts w:hint="eastAsia" w:ascii="宋体" w:hAnsi="宋体" w:cs="宋体"/>
                <w:color w:val="000000"/>
                <w:szCs w:val="21"/>
              </w:rPr>
              <w:t>三级预警</w:t>
            </w:r>
          </w:p>
        </w:tc>
        <w:tc>
          <w:tcPr>
            <w:tcW w:w="1039" w:type="dxa"/>
            <w:vMerge w:val="continue"/>
            <w:tcBorders>
              <w:top w:val="single" w:color="000000" w:sz="6" w:space="0"/>
              <w:left w:val="single" w:color="000000" w:sz="6" w:space="0"/>
              <w:bottom w:val="double" w:color="000000" w:sz="6" w:space="0"/>
              <w:right w:val="single" w:color="000000" w:sz="6" w:space="0"/>
            </w:tcBorders>
            <w:vAlign w:val="center"/>
          </w:tcPr>
          <w:p>
            <w:pPr>
              <w:widowControl/>
              <w:spacing w:afterAutospacing="1" w:line="360" w:lineRule="auto"/>
              <w:jc w:val="left"/>
              <w:rPr>
                <w:rFonts w:ascii="宋体" w:hAnsi="宋体" w:cs="宋体"/>
                <w:color w:val="000000"/>
                <w:szCs w:val="21"/>
              </w:rPr>
            </w:pPr>
          </w:p>
        </w:tc>
        <w:tc>
          <w:tcPr>
            <w:tcW w:w="1961" w:type="dxa"/>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left"/>
              <w:rPr>
                <w:rFonts w:ascii="宋体" w:hAnsi="宋体" w:cs="宋体"/>
                <w:color w:val="000000"/>
                <w:szCs w:val="21"/>
              </w:rPr>
            </w:pPr>
            <w:r>
              <w:rPr>
                <w:rFonts w:hint="eastAsia" w:ascii="宋体" w:hAnsi="宋体" w:cs="宋体"/>
                <w:color w:val="000000"/>
                <w:kern w:val="0"/>
                <w:szCs w:val="21"/>
              </w:rPr>
              <w:t>d</w:t>
            </w:r>
            <w:r>
              <w:rPr>
                <w:rFonts w:hint="eastAsia" w:ascii="宋体" w:hAnsi="宋体" w:cs="宋体"/>
                <w:szCs w:val="21"/>
              </w:rPr>
              <w:t>θ</w:t>
            </w:r>
            <w:r>
              <w:rPr>
                <w:rFonts w:hint="eastAsia" w:ascii="宋体" w:hAnsi="宋体" w:cs="宋体"/>
                <w:color w:val="000000"/>
                <w:szCs w:val="21"/>
              </w:rPr>
              <w:t>≥0.1°且连续12小时</w:t>
            </w:r>
            <w:r>
              <w:rPr>
                <w:rFonts w:hint="eastAsia" w:ascii="宋体" w:hAnsi="宋体" w:cs="宋体"/>
                <w:color w:val="000000"/>
                <w:kern w:val="0"/>
                <w:szCs w:val="21"/>
              </w:rPr>
              <w:t>d</w:t>
            </w:r>
            <w:r>
              <w:rPr>
                <w:rFonts w:hint="eastAsia" w:ascii="宋体" w:hAnsi="宋体" w:cs="宋体"/>
                <w:szCs w:val="21"/>
              </w:rPr>
              <w:t>θ</w:t>
            </w:r>
            <w:r>
              <w:rPr>
                <w:rFonts w:hint="eastAsia" w:ascii="宋体" w:hAnsi="宋体" w:cs="宋体"/>
                <w:color w:val="000000"/>
                <w:kern w:val="0"/>
                <w:szCs w:val="21"/>
                <w:vertAlign w:val="superscript"/>
              </w:rPr>
              <w:t>2</w:t>
            </w:r>
            <w:r>
              <w:rPr>
                <w:rFonts w:hint="eastAsia" w:ascii="宋体" w:hAnsi="宋体" w:cs="宋体"/>
                <w:color w:val="000000"/>
                <w:kern w:val="0"/>
                <w:szCs w:val="21"/>
              </w:rPr>
              <w:t>/d</w:t>
            </w:r>
            <w:r>
              <w:rPr>
                <w:rFonts w:hint="eastAsia" w:ascii="宋体" w:hAnsi="宋体" w:cs="宋体"/>
                <w:color w:val="000000"/>
                <w:kern w:val="0"/>
                <w:szCs w:val="21"/>
                <w:vertAlign w:val="superscript"/>
              </w:rPr>
              <w:t>2</w:t>
            </w:r>
            <w:r>
              <w:rPr>
                <w:rFonts w:hint="eastAsia" w:ascii="宋体" w:hAnsi="宋体" w:cs="宋体"/>
                <w:color w:val="000000"/>
                <w:kern w:val="0"/>
                <w:szCs w:val="21"/>
              </w:rPr>
              <w:t>t＞</w:t>
            </w:r>
            <w:r>
              <w:rPr>
                <w:rFonts w:hint="eastAsia" w:ascii="宋体" w:hAnsi="宋体"/>
                <w:color w:val="000000"/>
                <w:kern w:val="0"/>
                <w:szCs w:val="21"/>
              </w:rPr>
              <w:t>0</w:t>
            </w:r>
          </w:p>
        </w:tc>
        <w:tc>
          <w:tcPr>
            <w:tcW w:w="1200" w:type="dxa"/>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left"/>
              <w:rPr>
                <w:rFonts w:ascii="宋体" w:hAnsi="宋体" w:cs="宋体"/>
                <w:color w:val="000000"/>
                <w:szCs w:val="21"/>
              </w:rPr>
            </w:pPr>
            <w:r>
              <w:rPr>
                <w:rFonts w:hint="eastAsia" w:ascii="宋体" w:hAnsi="宋体" w:cs="宋体"/>
                <w:color w:val="000000"/>
                <w:szCs w:val="21"/>
              </w:rPr>
              <w:t>2h/次～</w:t>
            </w:r>
          </w:p>
          <w:p>
            <w:pPr>
              <w:spacing w:before="120" w:line="360" w:lineRule="auto"/>
              <w:jc w:val="left"/>
              <w:rPr>
                <w:rFonts w:ascii="宋体" w:hAnsi="宋体" w:cs="宋体"/>
                <w:color w:val="000000"/>
                <w:szCs w:val="21"/>
              </w:rPr>
            </w:pPr>
            <w:r>
              <w:rPr>
                <w:rFonts w:hint="eastAsia" w:ascii="宋体" w:hAnsi="宋体" w:cs="宋体"/>
                <w:color w:val="000000"/>
                <w:szCs w:val="21"/>
              </w:rPr>
              <w:t>4h/次</w:t>
            </w:r>
          </w:p>
        </w:tc>
        <w:tc>
          <w:tcPr>
            <w:tcW w:w="1108" w:type="dxa"/>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left"/>
              <w:rPr>
                <w:rFonts w:ascii="宋体" w:hAnsi="宋体" w:cs="宋体"/>
                <w:color w:val="000000"/>
                <w:szCs w:val="21"/>
              </w:rPr>
            </w:pPr>
            <w:r>
              <w:rPr>
                <w:rFonts w:hint="eastAsia" w:ascii="宋体" w:hAnsi="宋体" w:cs="宋体"/>
                <w:color w:val="000000"/>
                <w:szCs w:val="21"/>
              </w:rPr>
              <w:t>平台报警</w:t>
            </w:r>
          </w:p>
        </w:tc>
        <w:tc>
          <w:tcPr>
            <w:tcW w:w="1927" w:type="dxa"/>
            <w:vMerge w:val="continue"/>
            <w:tcBorders>
              <w:top w:val="single" w:color="000000" w:sz="6" w:space="0"/>
              <w:left w:val="single" w:color="000000" w:sz="6" w:space="0"/>
              <w:bottom w:val="double" w:color="000000" w:sz="6" w:space="0"/>
              <w:right w:val="double" w:color="000000" w:sz="6" w:space="0"/>
            </w:tcBorders>
            <w:vAlign w:val="center"/>
          </w:tcPr>
          <w:p>
            <w:pPr>
              <w:widowControl/>
              <w:spacing w:afterAutospacing="1" w:line="360" w:lineRule="auto"/>
              <w:jc w:val="left"/>
              <w:rPr>
                <w:rFonts w:ascii="宋体" w:hAnsi="宋体" w:cs="宋体"/>
                <w:color w:val="000000"/>
                <w:szCs w:val="21"/>
              </w:rPr>
            </w:pP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1105" w:hRule="atLeast"/>
        </w:trPr>
        <w:tc>
          <w:tcPr>
            <w:tcW w:w="507" w:type="dxa"/>
            <w:tcBorders>
              <w:top w:val="single" w:color="000000" w:sz="6" w:space="0"/>
              <w:left w:val="double" w:color="000000" w:sz="6" w:space="0"/>
              <w:bottom w:val="single" w:color="000000" w:sz="6" w:space="0"/>
              <w:right w:val="single" w:color="000000" w:sz="6" w:space="0"/>
            </w:tcBorders>
            <w:vAlign w:val="center"/>
          </w:tcPr>
          <w:p>
            <w:pPr>
              <w:spacing w:before="120" w:line="360" w:lineRule="auto"/>
              <w:jc w:val="center"/>
              <w:rPr>
                <w:rFonts w:ascii="宋体" w:hAnsi="宋体" w:cs="宋体"/>
                <w:color w:val="000000"/>
                <w:szCs w:val="21"/>
              </w:rPr>
            </w:pPr>
            <w:r>
              <w:rPr>
                <w:rFonts w:hint="eastAsia" w:ascii="宋体" w:hAnsi="宋体" w:cs="宋体"/>
                <w:color w:val="000000"/>
                <w:szCs w:val="21"/>
              </w:rPr>
              <w:t>3</w:t>
            </w:r>
          </w:p>
        </w:tc>
        <w:tc>
          <w:tcPr>
            <w:tcW w:w="658" w:type="dxa"/>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center"/>
              <w:rPr>
                <w:rFonts w:ascii="宋体" w:hAnsi="宋体" w:cs="宋体"/>
                <w:color w:val="000000"/>
                <w:szCs w:val="21"/>
              </w:rPr>
            </w:pPr>
            <w:r>
              <w:rPr>
                <w:rFonts w:hint="eastAsia" w:ascii="宋体" w:hAnsi="宋体" w:cs="宋体"/>
                <w:color w:val="000000"/>
                <w:szCs w:val="21"/>
              </w:rPr>
              <w:t>二级预警</w:t>
            </w:r>
          </w:p>
        </w:tc>
        <w:tc>
          <w:tcPr>
            <w:tcW w:w="1039" w:type="dxa"/>
            <w:vMerge w:val="continue"/>
            <w:tcBorders>
              <w:top w:val="single" w:color="000000" w:sz="6" w:space="0"/>
              <w:left w:val="single" w:color="000000" w:sz="6" w:space="0"/>
              <w:bottom w:val="double" w:color="000000" w:sz="6" w:space="0"/>
              <w:right w:val="single" w:color="000000" w:sz="6" w:space="0"/>
            </w:tcBorders>
            <w:vAlign w:val="center"/>
          </w:tcPr>
          <w:p>
            <w:pPr>
              <w:widowControl/>
              <w:spacing w:afterAutospacing="1" w:line="360" w:lineRule="auto"/>
              <w:jc w:val="left"/>
              <w:rPr>
                <w:rFonts w:ascii="宋体" w:hAnsi="宋体" w:cs="宋体"/>
                <w:color w:val="000000"/>
                <w:szCs w:val="21"/>
              </w:rPr>
            </w:pPr>
          </w:p>
        </w:tc>
        <w:tc>
          <w:tcPr>
            <w:tcW w:w="1961" w:type="dxa"/>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left"/>
              <w:rPr>
                <w:rFonts w:ascii="宋体" w:hAnsi="宋体" w:cs="宋体"/>
                <w:color w:val="000000"/>
                <w:szCs w:val="21"/>
              </w:rPr>
            </w:pPr>
            <w:r>
              <w:rPr>
                <w:rFonts w:hint="eastAsia" w:ascii="宋体" w:hAnsi="宋体" w:cs="宋体"/>
                <w:color w:val="000000"/>
                <w:kern w:val="0"/>
                <w:szCs w:val="21"/>
              </w:rPr>
              <w:t>d</w:t>
            </w:r>
            <w:r>
              <w:rPr>
                <w:rFonts w:hint="eastAsia" w:ascii="宋体" w:hAnsi="宋体" w:cs="宋体"/>
                <w:szCs w:val="21"/>
              </w:rPr>
              <w:t>θ</w:t>
            </w:r>
            <w:r>
              <w:rPr>
                <w:rFonts w:hint="eastAsia" w:ascii="宋体" w:hAnsi="宋体" w:cs="宋体"/>
                <w:color w:val="000000"/>
                <w:szCs w:val="21"/>
              </w:rPr>
              <w:t>≥0.5°且连续12小时</w:t>
            </w:r>
            <w:r>
              <w:rPr>
                <w:rFonts w:hint="eastAsia" w:ascii="宋体" w:hAnsi="宋体" w:cs="宋体"/>
                <w:color w:val="000000"/>
                <w:kern w:val="0"/>
                <w:szCs w:val="21"/>
              </w:rPr>
              <w:t>d</w:t>
            </w:r>
            <w:r>
              <w:rPr>
                <w:rFonts w:hint="eastAsia" w:ascii="宋体" w:hAnsi="宋体" w:cs="宋体"/>
                <w:szCs w:val="21"/>
              </w:rPr>
              <w:t>θ</w:t>
            </w:r>
            <w:r>
              <w:rPr>
                <w:rFonts w:hint="eastAsia" w:ascii="宋体" w:hAnsi="宋体" w:cs="宋体"/>
                <w:color w:val="000000"/>
                <w:kern w:val="0"/>
                <w:szCs w:val="21"/>
                <w:vertAlign w:val="superscript"/>
              </w:rPr>
              <w:t>2</w:t>
            </w:r>
            <w:r>
              <w:rPr>
                <w:rFonts w:hint="eastAsia" w:ascii="宋体" w:hAnsi="宋体" w:cs="宋体"/>
                <w:color w:val="000000"/>
                <w:kern w:val="0"/>
                <w:szCs w:val="21"/>
              </w:rPr>
              <w:t>/d</w:t>
            </w:r>
            <w:r>
              <w:rPr>
                <w:rFonts w:hint="eastAsia" w:ascii="宋体" w:hAnsi="宋体" w:cs="宋体"/>
                <w:color w:val="000000"/>
                <w:kern w:val="0"/>
                <w:szCs w:val="21"/>
                <w:vertAlign w:val="superscript"/>
              </w:rPr>
              <w:t>2</w:t>
            </w:r>
            <w:r>
              <w:rPr>
                <w:rFonts w:hint="eastAsia" w:ascii="宋体" w:hAnsi="宋体" w:cs="宋体"/>
                <w:color w:val="000000"/>
                <w:kern w:val="0"/>
                <w:szCs w:val="21"/>
              </w:rPr>
              <w:t>t＞</w:t>
            </w:r>
            <w:r>
              <w:rPr>
                <w:rFonts w:hint="eastAsia" w:ascii="宋体" w:hAnsi="宋体"/>
                <w:color w:val="000000"/>
                <w:kern w:val="0"/>
                <w:szCs w:val="21"/>
              </w:rPr>
              <w:t>0</w:t>
            </w:r>
          </w:p>
        </w:tc>
        <w:tc>
          <w:tcPr>
            <w:tcW w:w="1200" w:type="dxa"/>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left"/>
              <w:rPr>
                <w:rFonts w:ascii="宋体" w:hAnsi="宋体" w:cs="宋体"/>
                <w:color w:val="000000"/>
                <w:szCs w:val="21"/>
              </w:rPr>
            </w:pPr>
            <w:r>
              <w:rPr>
                <w:rFonts w:hint="eastAsia" w:ascii="宋体" w:hAnsi="宋体" w:cs="宋体"/>
                <w:color w:val="000000"/>
                <w:szCs w:val="21"/>
              </w:rPr>
              <w:t>1h/次～</w:t>
            </w:r>
          </w:p>
          <w:p>
            <w:pPr>
              <w:spacing w:before="120" w:line="360" w:lineRule="auto"/>
              <w:jc w:val="left"/>
              <w:rPr>
                <w:rFonts w:ascii="宋体" w:hAnsi="宋体" w:cs="宋体"/>
                <w:color w:val="000000"/>
                <w:szCs w:val="21"/>
              </w:rPr>
            </w:pPr>
            <w:r>
              <w:rPr>
                <w:rFonts w:hint="eastAsia" w:ascii="宋体" w:hAnsi="宋体" w:cs="宋体"/>
                <w:color w:val="000000"/>
                <w:szCs w:val="21"/>
              </w:rPr>
              <w:t>2h/次</w:t>
            </w:r>
          </w:p>
        </w:tc>
        <w:tc>
          <w:tcPr>
            <w:tcW w:w="1108" w:type="dxa"/>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left"/>
              <w:rPr>
                <w:rFonts w:ascii="宋体" w:hAnsi="宋体" w:cs="宋体"/>
                <w:color w:val="000000"/>
                <w:szCs w:val="21"/>
              </w:rPr>
            </w:pPr>
            <w:r>
              <w:rPr>
                <w:rFonts w:hint="eastAsia" w:ascii="宋体" w:hAnsi="宋体" w:cs="宋体"/>
                <w:color w:val="000000"/>
                <w:szCs w:val="21"/>
              </w:rPr>
              <w:t>平台及短信报警</w:t>
            </w:r>
          </w:p>
        </w:tc>
        <w:tc>
          <w:tcPr>
            <w:tcW w:w="1927" w:type="dxa"/>
            <w:vMerge w:val="continue"/>
            <w:tcBorders>
              <w:top w:val="single" w:color="000000" w:sz="6" w:space="0"/>
              <w:left w:val="single" w:color="000000" w:sz="6" w:space="0"/>
              <w:bottom w:val="double" w:color="000000" w:sz="6" w:space="0"/>
              <w:right w:val="double" w:color="000000" w:sz="6" w:space="0"/>
            </w:tcBorders>
            <w:vAlign w:val="center"/>
          </w:tcPr>
          <w:p>
            <w:pPr>
              <w:widowControl/>
              <w:spacing w:afterAutospacing="1" w:line="360" w:lineRule="auto"/>
              <w:jc w:val="left"/>
              <w:rPr>
                <w:rFonts w:ascii="宋体" w:hAnsi="宋体" w:cs="宋体"/>
                <w:color w:val="000000"/>
                <w:szCs w:val="21"/>
              </w:rPr>
            </w:pP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1461" w:hRule="atLeast"/>
        </w:trPr>
        <w:tc>
          <w:tcPr>
            <w:tcW w:w="507" w:type="dxa"/>
            <w:tcBorders>
              <w:top w:val="single" w:color="000000" w:sz="6" w:space="0"/>
              <w:left w:val="double" w:color="000000" w:sz="6" w:space="0"/>
              <w:bottom w:val="double" w:color="000000" w:sz="6" w:space="0"/>
              <w:right w:val="single" w:color="000000" w:sz="6" w:space="0"/>
            </w:tcBorders>
            <w:vAlign w:val="center"/>
          </w:tcPr>
          <w:p>
            <w:pPr>
              <w:spacing w:before="120" w:line="360" w:lineRule="auto"/>
              <w:jc w:val="center"/>
              <w:rPr>
                <w:rFonts w:ascii="宋体" w:hAnsi="宋体" w:cs="宋体"/>
                <w:color w:val="000000"/>
                <w:szCs w:val="21"/>
              </w:rPr>
            </w:pPr>
            <w:r>
              <w:rPr>
                <w:rFonts w:hint="eastAsia" w:ascii="宋体" w:hAnsi="宋体" w:cs="宋体"/>
                <w:color w:val="000000"/>
                <w:szCs w:val="21"/>
              </w:rPr>
              <w:t>4</w:t>
            </w:r>
          </w:p>
        </w:tc>
        <w:tc>
          <w:tcPr>
            <w:tcW w:w="658" w:type="dxa"/>
            <w:tcBorders>
              <w:top w:val="single" w:color="000000" w:sz="6" w:space="0"/>
              <w:left w:val="single" w:color="000000" w:sz="6" w:space="0"/>
              <w:bottom w:val="double" w:color="000000" w:sz="6" w:space="0"/>
              <w:right w:val="single" w:color="000000" w:sz="6" w:space="0"/>
            </w:tcBorders>
            <w:vAlign w:val="center"/>
          </w:tcPr>
          <w:p>
            <w:pPr>
              <w:spacing w:before="120" w:line="360" w:lineRule="auto"/>
              <w:jc w:val="center"/>
              <w:rPr>
                <w:rFonts w:ascii="宋体" w:hAnsi="宋体" w:cs="宋体"/>
                <w:color w:val="000000"/>
                <w:szCs w:val="21"/>
              </w:rPr>
            </w:pPr>
            <w:r>
              <w:rPr>
                <w:rFonts w:hint="eastAsia" w:ascii="宋体" w:hAnsi="宋体" w:cs="宋体"/>
                <w:color w:val="000000"/>
                <w:szCs w:val="21"/>
              </w:rPr>
              <w:t>一级预警</w:t>
            </w:r>
          </w:p>
        </w:tc>
        <w:tc>
          <w:tcPr>
            <w:tcW w:w="1039" w:type="dxa"/>
            <w:vMerge w:val="continue"/>
            <w:tcBorders>
              <w:top w:val="single" w:color="000000" w:sz="6" w:space="0"/>
              <w:left w:val="single" w:color="000000" w:sz="6" w:space="0"/>
              <w:bottom w:val="double" w:color="000000" w:sz="6" w:space="0"/>
              <w:right w:val="single" w:color="000000" w:sz="6" w:space="0"/>
            </w:tcBorders>
            <w:vAlign w:val="center"/>
          </w:tcPr>
          <w:p>
            <w:pPr>
              <w:widowControl/>
              <w:spacing w:afterAutospacing="1" w:line="360" w:lineRule="auto"/>
              <w:jc w:val="left"/>
              <w:rPr>
                <w:rFonts w:ascii="宋体" w:hAnsi="宋体" w:cs="宋体"/>
                <w:color w:val="000000"/>
                <w:szCs w:val="21"/>
              </w:rPr>
            </w:pPr>
          </w:p>
        </w:tc>
        <w:tc>
          <w:tcPr>
            <w:tcW w:w="1961" w:type="dxa"/>
            <w:tcBorders>
              <w:top w:val="single" w:color="000000" w:sz="6" w:space="0"/>
              <w:left w:val="single" w:color="000000" w:sz="6" w:space="0"/>
              <w:bottom w:val="double" w:color="000000" w:sz="6" w:space="0"/>
              <w:right w:val="single" w:color="000000" w:sz="6" w:space="0"/>
            </w:tcBorders>
            <w:vAlign w:val="center"/>
          </w:tcPr>
          <w:p>
            <w:pPr>
              <w:spacing w:before="120" w:line="360" w:lineRule="auto"/>
              <w:jc w:val="left"/>
              <w:rPr>
                <w:rFonts w:ascii="宋体" w:hAnsi="宋体" w:cs="宋体"/>
                <w:color w:val="000000"/>
                <w:szCs w:val="21"/>
              </w:rPr>
            </w:pPr>
            <w:r>
              <w:rPr>
                <w:rFonts w:hint="eastAsia" w:ascii="宋体" w:hAnsi="宋体" w:cs="宋体"/>
                <w:color w:val="000000"/>
                <w:kern w:val="0"/>
                <w:szCs w:val="21"/>
              </w:rPr>
              <w:t>d</w:t>
            </w:r>
            <w:r>
              <w:rPr>
                <w:rFonts w:hint="eastAsia" w:ascii="宋体" w:hAnsi="宋体" w:cs="宋体"/>
                <w:szCs w:val="21"/>
              </w:rPr>
              <w:t>θ</w:t>
            </w:r>
            <w:r>
              <w:rPr>
                <w:rFonts w:hint="eastAsia" w:ascii="宋体" w:hAnsi="宋体" w:cs="宋体"/>
                <w:color w:val="000000"/>
                <w:szCs w:val="21"/>
              </w:rPr>
              <w:t>≥1°且连续12小时</w:t>
            </w:r>
            <w:r>
              <w:rPr>
                <w:rFonts w:hint="eastAsia" w:ascii="宋体" w:hAnsi="宋体" w:cs="宋体"/>
                <w:color w:val="000000"/>
                <w:kern w:val="0"/>
                <w:szCs w:val="21"/>
              </w:rPr>
              <w:t>d</w:t>
            </w:r>
            <w:r>
              <w:rPr>
                <w:rFonts w:hint="eastAsia" w:ascii="宋体" w:hAnsi="宋体" w:cs="宋体"/>
                <w:szCs w:val="21"/>
              </w:rPr>
              <w:t>θ</w:t>
            </w:r>
            <w:r>
              <w:rPr>
                <w:rFonts w:hint="eastAsia" w:ascii="宋体" w:hAnsi="宋体" w:cs="宋体"/>
                <w:color w:val="000000"/>
                <w:kern w:val="0"/>
                <w:szCs w:val="21"/>
                <w:vertAlign w:val="superscript"/>
              </w:rPr>
              <w:t>2</w:t>
            </w:r>
            <w:r>
              <w:rPr>
                <w:rFonts w:hint="eastAsia" w:ascii="宋体" w:hAnsi="宋体" w:cs="宋体"/>
                <w:color w:val="000000"/>
                <w:kern w:val="0"/>
                <w:szCs w:val="21"/>
              </w:rPr>
              <w:t>/d</w:t>
            </w:r>
            <w:r>
              <w:rPr>
                <w:rFonts w:hint="eastAsia" w:ascii="宋体" w:hAnsi="宋体" w:cs="宋体"/>
                <w:color w:val="000000"/>
                <w:kern w:val="0"/>
                <w:szCs w:val="21"/>
                <w:vertAlign w:val="superscript"/>
              </w:rPr>
              <w:t>2</w:t>
            </w:r>
            <w:r>
              <w:rPr>
                <w:rFonts w:hint="eastAsia" w:ascii="宋体" w:hAnsi="宋体" w:cs="宋体"/>
                <w:color w:val="000000"/>
                <w:kern w:val="0"/>
                <w:szCs w:val="21"/>
              </w:rPr>
              <w:t>t＞</w:t>
            </w:r>
            <w:r>
              <w:rPr>
                <w:rFonts w:hint="eastAsia" w:ascii="宋体" w:hAnsi="宋体"/>
                <w:color w:val="000000"/>
                <w:kern w:val="0"/>
                <w:szCs w:val="21"/>
              </w:rPr>
              <w:t>0</w:t>
            </w:r>
          </w:p>
        </w:tc>
        <w:tc>
          <w:tcPr>
            <w:tcW w:w="1200" w:type="dxa"/>
            <w:tcBorders>
              <w:top w:val="single" w:color="000000" w:sz="6" w:space="0"/>
              <w:left w:val="single" w:color="000000" w:sz="6" w:space="0"/>
              <w:bottom w:val="double" w:color="000000" w:sz="6" w:space="0"/>
              <w:right w:val="single" w:color="000000" w:sz="6" w:space="0"/>
            </w:tcBorders>
            <w:vAlign w:val="center"/>
          </w:tcPr>
          <w:p>
            <w:pPr>
              <w:spacing w:before="120" w:line="360" w:lineRule="auto"/>
              <w:jc w:val="left"/>
              <w:rPr>
                <w:rFonts w:ascii="宋体" w:hAnsi="宋体" w:cs="宋体"/>
                <w:color w:val="000000"/>
                <w:szCs w:val="21"/>
              </w:rPr>
            </w:pPr>
            <w:r>
              <w:rPr>
                <w:rFonts w:hint="eastAsia" w:ascii="宋体" w:hAnsi="宋体" w:cs="宋体"/>
                <w:color w:val="000000"/>
                <w:szCs w:val="21"/>
              </w:rPr>
              <w:t>1min/次～60min/次</w:t>
            </w:r>
          </w:p>
        </w:tc>
        <w:tc>
          <w:tcPr>
            <w:tcW w:w="1108" w:type="dxa"/>
            <w:tcBorders>
              <w:top w:val="single" w:color="000000" w:sz="6" w:space="0"/>
              <w:left w:val="single" w:color="000000" w:sz="6" w:space="0"/>
              <w:bottom w:val="double" w:color="000000" w:sz="6" w:space="0"/>
              <w:right w:val="single" w:color="000000" w:sz="6" w:space="0"/>
            </w:tcBorders>
            <w:vAlign w:val="center"/>
          </w:tcPr>
          <w:p>
            <w:pPr>
              <w:spacing w:before="120" w:line="360" w:lineRule="auto"/>
              <w:jc w:val="left"/>
              <w:rPr>
                <w:rFonts w:ascii="宋体" w:hAnsi="宋体" w:cs="宋体"/>
                <w:color w:val="000000"/>
                <w:szCs w:val="21"/>
              </w:rPr>
            </w:pPr>
            <w:r>
              <w:rPr>
                <w:rFonts w:hint="eastAsia" w:ascii="宋体" w:hAnsi="宋体" w:cs="宋体"/>
                <w:color w:val="000000"/>
                <w:szCs w:val="21"/>
              </w:rPr>
              <w:t>平台及短信报警</w:t>
            </w:r>
          </w:p>
        </w:tc>
        <w:tc>
          <w:tcPr>
            <w:tcW w:w="1927" w:type="dxa"/>
            <w:vMerge w:val="continue"/>
            <w:tcBorders>
              <w:top w:val="single" w:color="000000" w:sz="6" w:space="0"/>
              <w:left w:val="single" w:color="000000" w:sz="6" w:space="0"/>
              <w:bottom w:val="double" w:color="000000" w:sz="6" w:space="0"/>
              <w:right w:val="double" w:color="000000" w:sz="6" w:space="0"/>
            </w:tcBorders>
            <w:vAlign w:val="center"/>
          </w:tcPr>
          <w:p>
            <w:pPr>
              <w:widowControl/>
              <w:spacing w:afterAutospacing="1" w:line="360" w:lineRule="auto"/>
              <w:jc w:val="left"/>
              <w:rPr>
                <w:rFonts w:ascii="宋体" w:hAnsi="宋体" w:cs="宋体"/>
                <w:color w:val="000000"/>
                <w:szCs w:val="21"/>
              </w:rPr>
            </w:pPr>
          </w:p>
        </w:tc>
      </w:tr>
    </w:tbl>
    <w:p>
      <w:pPr>
        <w:spacing w:before="120" w:line="360" w:lineRule="auto"/>
        <w:ind w:firstLine="480"/>
        <w:rPr>
          <w:b/>
          <w:bCs/>
          <w:color w:val="000000"/>
          <w:sz w:val="24"/>
        </w:rPr>
      </w:pPr>
      <w:r>
        <w:rPr>
          <w:rFonts w:hint="eastAsia"/>
          <w:color w:val="000000"/>
        </w:rPr>
        <w:t>注：</w:t>
      </w:r>
      <w:r>
        <w:rPr>
          <w:b/>
          <w:bCs/>
          <w:color w:val="000000"/>
        </w:rPr>
        <w:t>1</w:t>
      </w:r>
      <w:r>
        <w:rPr>
          <w:rFonts w:hint="eastAsia"/>
          <w:b/>
          <w:bCs/>
          <w:color w:val="000000"/>
        </w:rPr>
        <w:t>、该表预警等级划分是以单个地表监测传感器为依据；</w:t>
      </w:r>
      <w:r>
        <w:rPr>
          <w:color w:val="000000"/>
        </w:rPr>
        <w:t>2</w:t>
      </w:r>
      <w:r>
        <w:rPr>
          <w:rFonts w:hint="eastAsia"/>
          <w:color w:val="000000"/>
        </w:rPr>
        <w:t>、预警信息主要由两种方式：一是通过系统软件平台以</w:t>
      </w:r>
      <w:r>
        <w:rPr>
          <w:rFonts w:hint="eastAsia" w:ascii="宋体" w:hAnsi="宋体" w:cs="宋体"/>
          <w:color w:val="000000"/>
          <w:szCs w:val="21"/>
        </w:rPr>
        <w:t>报警</w:t>
      </w:r>
      <w:r>
        <w:rPr>
          <w:rFonts w:hint="eastAsia"/>
          <w:color w:val="000000"/>
        </w:rPr>
        <w:t>信息栏窗口弹出预警（简称“平台</w:t>
      </w:r>
      <w:r>
        <w:rPr>
          <w:rFonts w:hint="eastAsia" w:ascii="宋体" w:hAnsi="宋体" w:cs="宋体"/>
          <w:color w:val="000000"/>
          <w:szCs w:val="21"/>
        </w:rPr>
        <w:t>报警</w:t>
      </w:r>
      <w:r>
        <w:rPr>
          <w:rFonts w:hint="eastAsia"/>
          <w:color w:val="000000"/>
        </w:rPr>
        <w:t>”）；二是以手机短信的形式发出预警信息（简称“短信</w:t>
      </w:r>
      <w:r>
        <w:rPr>
          <w:rFonts w:hint="eastAsia" w:ascii="宋体" w:hAnsi="宋体" w:cs="宋体"/>
          <w:color w:val="000000"/>
          <w:szCs w:val="21"/>
        </w:rPr>
        <w:t>报警</w:t>
      </w:r>
      <w:r>
        <w:rPr>
          <w:rFonts w:hint="eastAsia"/>
          <w:color w:val="000000"/>
        </w:rPr>
        <w:t>”）；</w:t>
      </w:r>
      <w:r>
        <w:rPr>
          <w:b/>
          <w:bCs/>
          <w:color w:val="000000"/>
        </w:rPr>
        <w:t>3</w:t>
      </w:r>
      <w:r>
        <w:rPr>
          <w:rFonts w:hint="eastAsia"/>
          <w:b/>
          <w:bCs/>
          <w:color w:val="000000"/>
        </w:rPr>
        <w:t>、预警等级判断标准应结合现场变形情况综合判定，并可根据实际情况予以调整。</w:t>
      </w:r>
      <w:r>
        <w:rPr>
          <w:b/>
          <w:bCs/>
          <w:color w:val="000000"/>
        </w:rPr>
        <w:t>4</w:t>
      </w:r>
      <w:r>
        <w:rPr>
          <w:rFonts w:hint="eastAsia"/>
          <w:b/>
          <w:bCs/>
          <w:color w:val="000000"/>
        </w:rPr>
        <w:t>、表内判断标准中的角度值、时间值可以人工设置调整。</w:t>
      </w:r>
    </w:p>
    <w:p>
      <w:pPr>
        <w:pStyle w:val="5"/>
        <w:numPr>
          <w:ilvl w:val="0"/>
          <w:numId w:val="0"/>
        </w:numPr>
        <w:rPr>
          <w:rFonts w:ascii="宋体" w:hAnsi="宋体"/>
          <w:i w:val="0"/>
        </w:rPr>
      </w:pPr>
      <w:r>
        <w:rPr>
          <w:rFonts w:hint="eastAsia"/>
        </w:rPr>
        <w:t>4.5.2.2</w:t>
      </w:r>
      <w:bookmarkStart w:id="79" w:name="_Toc17538"/>
      <w:r>
        <w:rPr>
          <w:rFonts w:hint="eastAsia" w:ascii="宋体" w:hAnsi="宋体"/>
          <w:i w:val="0"/>
        </w:rPr>
        <w:t>稳定性等级</w:t>
      </w:r>
      <w:bookmarkEnd w:id="79"/>
    </w:p>
    <w:p/>
    <w:p>
      <w:r>
        <w:rPr>
          <w:rFonts w:hint="eastAsia"/>
        </w:rPr>
        <w:t>初步告警：超过3</w:t>
      </w:r>
      <w:r>
        <w:t xml:space="preserve">mm </w:t>
      </w:r>
    </w:p>
    <w:p>
      <w:r>
        <w:t>3</w:t>
      </w:r>
      <w:r>
        <w:rPr>
          <w:rFonts w:hint="eastAsia"/>
        </w:rPr>
        <w:t>级预警：超过5</w:t>
      </w:r>
      <w:r>
        <w:t xml:space="preserve">mm </w:t>
      </w:r>
    </w:p>
    <w:p>
      <w:r>
        <w:t>2</w:t>
      </w:r>
      <w:r>
        <w:rPr>
          <w:rFonts w:hint="eastAsia"/>
        </w:rPr>
        <w:t>级预警超过</w:t>
      </w:r>
      <w:r>
        <w:t xml:space="preserve">7mm   </w:t>
      </w:r>
    </w:p>
    <w:p>
      <w:r>
        <w:t>1</w:t>
      </w:r>
      <w:r>
        <w:rPr>
          <w:rFonts w:hint="eastAsia"/>
        </w:rPr>
        <w:t>级预警超过</w:t>
      </w:r>
      <w:r>
        <w:t xml:space="preserve">12mm  </w:t>
      </w:r>
    </w:p>
    <w:p>
      <w:pPr>
        <w:spacing w:before="120"/>
        <w:ind w:firstLine="482"/>
        <w:rPr>
          <w:rFonts w:ascii="宋体" w:hAnsi="宋体" w:cs="宋体"/>
          <w:b/>
          <w:bCs/>
          <w:kern w:val="0"/>
        </w:rPr>
      </w:pPr>
      <w:r>
        <w:rPr>
          <w:rFonts w:hint="eastAsia" w:ascii="宋体" w:hAnsi="宋体" w:cs="宋体"/>
          <w:b/>
          <w:bCs/>
          <w:kern w:val="0"/>
        </w:rPr>
        <w:t>深孔、地表传感器预警等级与边坡稳定性等级关系</w:t>
      </w:r>
    </w:p>
    <w:tbl>
      <w:tblPr>
        <w:tblStyle w:val="28"/>
        <w:tblW w:w="990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6"/>
        <w:gridCol w:w="1233"/>
        <w:gridCol w:w="1984"/>
        <w:gridCol w:w="1984"/>
        <w:gridCol w:w="1984"/>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69" w:type="dxa"/>
            <w:gridSpan w:val="2"/>
            <w:tcBorders>
              <w:top w:val="single" w:color="auto" w:sz="4" w:space="0"/>
              <w:left w:val="single" w:color="auto" w:sz="4" w:space="0"/>
              <w:bottom w:val="single" w:color="auto" w:sz="4" w:space="0"/>
              <w:right w:val="single" w:color="auto" w:sz="4" w:space="0"/>
            </w:tcBorders>
            <w:vAlign w:val="center"/>
          </w:tcPr>
          <w:p>
            <w:pPr>
              <w:spacing w:before="120"/>
              <w:ind w:firstLine="480"/>
              <w:jc w:val="center"/>
              <w:rPr>
                <w:rFonts w:ascii="宋体" w:hAnsi="宋体"/>
              </w:rPr>
            </w:pPr>
            <w:r>
              <w:pict>
                <v:line id="直接连接符 213" o:spid="_x0000_s1099" o:spt="20" style="position:absolute;left:0pt;margin-left:-4.25pt;margin-top:0.3pt;height:47.25pt;width:97.75pt;z-index:251661312;mso-width-relative:page;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">
                  <v:path arrowok="t"/>
                  <v:fill focussize="0,0"/>
                  <v:stroke weight="1.25pt"/>
                  <v:imagedata o:title=""/>
                  <o:lock v:ext="edit"/>
                </v:line>
              </w:pict>
            </w:r>
            <w:r>
              <w:rPr>
                <w:rFonts w:hint="eastAsia" w:ascii="宋体" w:hAnsi="宋体"/>
              </w:rPr>
              <w:t>稳定性等级</w:t>
            </w:r>
          </w:p>
          <w:p>
            <w:pPr>
              <w:spacing w:before="120"/>
              <w:ind w:firstLine="480"/>
              <w:jc w:val="center"/>
              <w:rPr>
                <w:rFonts w:ascii="宋体" w:hAnsi="宋体"/>
              </w:rPr>
            </w:pPr>
          </w:p>
          <w:p>
            <w:pPr>
              <w:spacing w:before="120"/>
              <w:rPr>
                <w:rFonts w:ascii="宋体" w:hAnsi="宋体"/>
              </w:rPr>
            </w:pPr>
            <w:r>
              <w:rPr>
                <w:rFonts w:hint="eastAsia" w:ascii="宋体" w:hAnsi="宋体"/>
              </w:rPr>
              <w:t>预警等级</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稳定</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基本稳定</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欠稳定</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36" w:type="dxa"/>
            <w:vMerge w:val="restart"/>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深孔</w:t>
            </w:r>
          </w:p>
        </w:tc>
        <w:tc>
          <w:tcPr>
            <w:tcW w:w="1233"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未预警</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100%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36" w:type="dxa"/>
            <w:vMerge w:val="continue"/>
            <w:tcBorders>
              <w:top w:val="single" w:color="auto" w:sz="4" w:space="0"/>
              <w:left w:val="single" w:color="auto" w:sz="4" w:space="0"/>
              <w:bottom w:val="single" w:color="auto" w:sz="4" w:space="0"/>
              <w:right w:val="single" w:color="auto" w:sz="4" w:space="0"/>
            </w:tcBorders>
            <w:vAlign w:val="center"/>
          </w:tcPr>
          <w:p>
            <w:pPr>
              <w:widowControl/>
              <w:spacing w:beforeAutospacing="1" w:afterAutospacing="1"/>
              <w:jc w:val="left"/>
              <w:rPr>
                <w:rFonts w:ascii="宋体" w:hAnsi="宋体"/>
                <w:sz w:val="24"/>
              </w:rPr>
            </w:pPr>
          </w:p>
        </w:tc>
        <w:tc>
          <w:tcPr>
            <w:tcW w:w="1233"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初步</w:t>
            </w:r>
          </w:p>
          <w:p>
            <w:pPr>
              <w:spacing w:before="120"/>
              <w:jc w:val="center"/>
              <w:rPr>
                <w:rFonts w:ascii="宋体" w:hAnsi="宋体"/>
              </w:rPr>
            </w:pPr>
            <w:r>
              <w:rPr>
                <w:rFonts w:hint="eastAsia" w:ascii="宋体" w:hAnsi="宋体"/>
              </w:rPr>
              <w:t>告警</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0%＜孔数量≤20%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20%＜数量≤40%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36" w:type="dxa"/>
            <w:vMerge w:val="continue"/>
            <w:tcBorders>
              <w:top w:val="single" w:color="auto" w:sz="4" w:space="0"/>
              <w:left w:val="single" w:color="auto" w:sz="4" w:space="0"/>
              <w:bottom w:val="single" w:color="auto" w:sz="4" w:space="0"/>
              <w:right w:val="single" w:color="auto" w:sz="4" w:space="0"/>
            </w:tcBorders>
            <w:vAlign w:val="center"/>
          </w:tcPr>
          <w:p>
            <w:pPr>
              <w:widowControl/>
              <w:spacing w:beforeAutospacing="1" w:afterAutospacing="1"/>
              <w:jc w:val="left"/>
              <w:rPr>
                <w:rFonts w:ascii="宋体" w:hAnsi="宋体"/>
                <w:sz w:val="24"/>
              </w:rPr>
            </w:pPr>
          </w:p>
        </w:tc>
        <w:tc>
          <w:tcPr>
            <w:tcW w:w="1233"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三级</w:t>
            </w:r>
          </w:p>
          <w:p>
            <w:pPr>
              <w:spacing w:before="120"/>
              <w:jc w:val="center"/>
              <w:rPr>
                <w:rFonts w:ascii="宋体" w:hAnsi="宋体"/>
              </w:rPr>
            </w:pPr>
            <w:r>
              <w:rPr>
                <w:rFonts w:hint="eastAsia" w:ascii="宋体" w:hAnsi="宋体"/>
              </w:rPr>
              <w:t>预警</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≤10%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10%＜数量≤30%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30%＜数量≤40%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36" w:type="dxa"/>
            <w:vMerge w:val="continue"/>
            <w:tcBorders>
              <w:top w:val="single" w:color="auto" w:sz="4" w:space="0"/>
              <w:left w:val="single" w:color="auto" w:sz="4" w:space="0"/>
              <w:bottom w:val="single" w:color="auto" w:sz="4" w:space="0"/>
              <w:right w:val="single" w:color="auto" w:sz="4" w:space="0"/>
            </w:tcBorders>
            <w:vAlign w:val="center"/>
          </w:tcPr>
          <w:p>
            <w:pPr>
              <w:widowControl/>
              <w:spacing w:beforeAutospacing="1" w:afterAutospacing="1"/>
              <w:jc w:val="left"/>
              <w:rPr>
                <w:rFonts w:ascii="宋体" w:hAnsi="宋体"/>
                <w:sz w:val="24"/>
              </w:rPr>
            </w:pPr>
          </w:p>
        </w:tc>
        <w:tc>
          <w:tcPr>
            <w:tcW w:w="1233"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二级</w:t>
            </w:r>
          </w:p>
          <w:p>
            <w:pPr>
              <w:spacing w:before="120"/>
              <w:jc w:val="center"/>
              <w:rPr>
                <w:rFonts w:ascii="宋体" w:hAnsi="宋体"/>
              </w:rPr>
            </w:pPr>
            <w:r>
              <w:rPr>
                <w:rFonts w:hint="eastAsia" w:ascii="宋体" w:hAnsi="宋体"/>
              </w:rPr>
              <w:t>预警</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≤20%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36" w:type="dxa"/>
            <w:vMerge w:val="continue"/>
            <w:tcBorders>
              <w:top w:val="single" w:color="auto" w:sz="4" w:space="0"/>
              <w:left w:val="single" w:color="auto" w:sz="4" w:space="0"/>
              <w:bottom w:val="single" w:color="auto" w:sz="4" w:space="0"/>
              <w:right w:val="single" w:color="auto" w:sz="4" w:space="0"/>
            </w:tcBorders>
            <w:vAlign w:val="center"/>
          </w:tcPr>
          <w:p>
            <w:pPr>
              <w:widowControl/>
              <w:spacing w:beforeAutospacing="1" w:afterAutospacing="1"/>
              <w:jc w:val="left"/>
              <w:rPr>
                <w:rFonts w:ascii="宋体" w:hAnsi="宋体"/>
                <w:sz w:val="24"/>
              </w:rPr>
            </w:pPr>
          </w:p>
        </w:tc>
        <w:tc>
          <w:tcPr>
            <w:tcW w:w="1233"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一级</w:t>
            </w:r>
          </w:p>
          <w:p>
            <w:pPr>
              <w:spacing w:before="120"/>
              <w:jc w:val="center"/>
              <w:rPr>
                <w:rFonts w:ascii="宋体" w:hAnsi="宋体"/>
              </w:rPr>
            </w:pPr>
            <w:r>
              <w:rPr>
                <w:rFonts w:hint="eastAsia" w:ascii="宋体" w:hAnsi="宋体"/>
              </w:rPr>
              <w:t>预警</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≤10%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36" w:type="dxa"/>
            <w:vMerge w:val="restart"/>
            <w:tcBorders>
              <w:top w:val="single" w:color="auto" w:sz="4" w:space="0"/>
              <w:left w:val="single" w:color="auto" w:sz="4" w:space="0"/>
              <w:bottom w:val="single" w:color="auto" w:sz="4" w:space="0"/>
              <w:right w:val="single" w:color="auto" w:sz="4" w:space="0"/>
            </w:tcBorders>
            <w:vAlign w:val="center"/>
          </w:tcPr>
          <w:p>
            <w:pPr>
              <w:spacing w:before="120"/>
              <w:jc w:val="left"/>
              <w:rPr>
                <w:rFonts w:ascii="宋体" w:hAnsi="宋体"/>
              </w:rPr>
            </w:pPr>
            <w:r>
              <w:rPr>
                <w:rFonts w:hint="eastAsia" w:ascii="宋体" w:hAnsi="宋体"/>
              </w:rPr>
              <w:t>地表（安装在边坡表面）</w:t>
            </w:r>
          </w:p>
        </w:tc>
        <w:tc>
          <w:tcPr>
            <w:tcW w:w="1233"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未预警</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100%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36" w:type="dxa"/>
            <w:vMerge w:val="continue"/>
            <w:tcBorders>
              <w:top w:val="single" w:color="auto" w:sz="4" w:space="0"/>
              <w:left w:val="single" w:color="auto" w:sz="4" w:space="0"/>
              <w:bottom w:val="single" w:color="auto" w:sz="4" w:space="0"/>
              <w:right w:val="single" w:color="auto" w:sz="4" w:space="0"/>
            </w:tcBorders>
            <w:vAlign w:val="center"/>
          </w:tcPr>
          <w:p>
            <w:pPr>
              <w:widowControl/>
              <w:spacing w:beforeAutospacing="1" w:afterAutospacing="1"/>
              <w:jc w:val="left"/>
              <w:rPr>
                <w:rFonts w:ascii="宋体" w:hAnsi="宋体"/>
                <w:sz w:val="24"/>
              </w:rPr>
            </w:pPr>
          </w:p>
        </w:tc>
        <w:tc>
          <w:tcPr>
            <w:tcW w:w="1233"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初步</w:t>
            </w:r>
          </w:p>
          <w:p>
            <w:pPr>
              <w:spacing w:before="120"/>
              <w:jc w:val="center"/>
              <w:rPr>
                <w:rFonts w:ascii="宋体" w:hAnsi="宋体"/>
              </w:rPr>
            </w:pPr>
            <w:r>
              <w:rPr>
                <w:rFonts w:hint="eastAsia" w:ascii="宋体" w:hAnsi="宋体"/>
              </w:rPr>
              <w:t>告警</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0%＜数量≤20%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20%＜数量≤40%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36" w:type="dxa"/>
            <w:vMerge w:val="continue"/>
            <w:tcBorders>
              <w:top w:val="single" w:color="auto" w:sz="4" w:space="0"/>
              <w:left w:val="single" w:color="auto" w:sz="4" w:space="0"/>
              <w:bottom w:val="single" w:color="auto" w:sz="4" w:space="0"/>
              <w:right w:val="single" w:color="auto" w:sz="4" w:space="0"/>
            </w:tcBorders>
            <w:vAlign w:val="center"/>
          </w:tcPr>
          <w:p>
            <w:pPr>
              <w:widowControl/>
              <w:spacing w:beforeAutospacing="1" w:afterAutospacing="1"/>
              <w:jc w:val="left"/>
              <w:rPr>
                <w:rFonts w:ascii="宋体" w:hAnsi="宋体"/>
                <w:sz w:val="24"/>
              </w:rPr>
            </w:pPr>
          </w:p>
        </w:tc>
        <w:tc>
          <w:tcPr>
            <w:tcW w:w="1233"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三级</w:t>
            </w:r>
          </w:p>
          <w:p>
            <w:pPr>
              <w:spacing w:before="120"/>
              <w:jc w:val="center"/>
              <w:rPr>
                <w:rFonts w:ascii="宋体" w:hAnsi="宋体"/>
              </w:rPr>
            </w:pPr>
            <w:r>
              <w:rPr>
                <w:rFonts w:hint="eastAsia" w:ascii="宋体" w:hAnsi="宋体"/>
              </w:rPr>
              <w:t>预警</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≤10%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10%＜数量≤30%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30%＜数量≤40%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36" w:type="dxa"/>
            <w:vMerge w:val="continue"/>
            <w:tcBorders>
              <w:top w:val="single" w:color="auto" w:sz="4" w:space="0"/>
              <w:left w:val="single" w:color="auto" w:sz="4" w:space="0"/>
              <w:bottom w:val="single" w:color="auto" w:sz="4" w:space="0"/>
              <w:right w:val="single" w:color="auto" w:sz="4" w:space="0"/>
            </w:tcBorders>
            <w:vAlign w:val="center"/>
          </w:tcPr>
          <w:p>
            <w:pPr>
              <w:widowControl/>
              <w:spacing w:beforeAutospacing="1" w:afterAutospacing="1"/>
              <w:jc w:val="left"/>
              <w:rPr>
                <w:rFonts w:ascii="宋体" w:hAnsi="宋体"/>
                <w:sz w:val="24"/>
              </w:rPr>
            </w:pPr>
          </w:p>
        </w:tc>
        <w:tc>
          <w:tcPr>
            <w:tcW w:w="1233"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二级</w:t>
            </w:r>
          </w:p>
          <w:p>
            <w:pPr>
              <w:spacing w:before="120"/>
              <w:jc w:val="center"/>
              <w:rPr>
                <w:rFonts w:ascii="宋体" w:hAnsi="宋体"/>
              </w:rPr>
            </w:pPr>
            <w:r>
              <w:rPr>
                <w:rFonts w:hint="eastAsia" w:ascii="宋体" w:hAnsi="宋体"/>
              </w:rPr>
              <w:t>预警</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≤20%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36" w:type="dxa"/>
            <w:vMerge w:val="continue"/>
            <w:tcBorders>
              <w:top w:val="single" w:color="auto" w:sz="4" w:space="0"/>
              <w:left w:val="single" w:color="auto" w:sz="4" w:space="0"/>
              <w:bottom w:val="single" w:color="auto" w:sz="4" w:space="0"/>
              <w:right w:val="single" w:color="auto" w:sz="4" w:space="0"/>
            </w:tcBorders>
            <w:vAlign w:val="center"/>
          </w:tcPr>
          <w:p>
            <w:pPr>
              <w:widowControl/>
              <w:spacing w:beforeAutospacing="1" w:afterAutospacing="1"/>
              <w:jc w:val="left"/>
              <w:rPr>
                <w:rFonts w:ascii="宋体" w:hAnsi="宋体"/>
                <w:sz w:val="24"/>
              </w:rPr>
            </w:pPr>
          </w:p>
        </w:tc>
        <w:tc>
          <w:tcPr>
            <w:tcW w:w="1233"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一级</w:t>
            </w:r>
          </w:p>
          <w:p>
            <w:pPr>
              <w:spacing w:before="120"/>
              <w:jc w:val="center"/>
              <w:rPr>
                <w:rFonts w:ascii="宋体" w:hAnsi="宋体"/>
              </w:rPr>
            </w:pPr>
            <w:r>
              <w:rPr>
                <w:rFonts w:hint="eastAsia" w:ascii="宋体" w:hAnsi="宋体"/>
              </w:rPr>
              <w:t>预警</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≤10%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36" w:type="dxa"/>
            <w:vMerge w:val="restart"/>
            <w:tcBorders>
              <w:top w:val="single" w:color="auto" w:sz="4" w:space="0"/>
              <w:left w:val="single" w:color="auto" w:sz="4" w:space="0"/>
              <w:bottom w:val="single" w:color="auto" w:sz="4" w:space="0"/>
              <w:right w:val="single" w:color="auto" w:sz="4" w:space="0"/>
            </w:tcBorders>
            <w:vAlign w:val="center"/>
          </w:tcPr>
          <w:p>
            <w:pPr>
              <w:spacing w:before="120"/>
              <w:jc w:val="left"/>
              <w:rPr>
                <w:rFonts w:ascii="宋体" w:hAnsi="宋体"/>
              </w:rPr>
            </w:pPr>
            <w:r>
              <w:rPr>
                <w:rFonts w:hint="eastAsia" w:ascii="宋体" w:hAnsi="宋体"/>
              </w:rPr>
              <w:t>地表（安装在危岩上）</w:t>
            </w:r>
          </w:p>
        </w:tc>
        <w:tc>
          <w:tcPr>
            <w:tcW w:w="1233"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未预警</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100%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36" w:type="dxa"/>
            <w:vMerge w:val="continue"/>
            <w:tcBorders>
              <w:top w:val="single" w:color="auto" w:sz="4" w:space="0"/>
              <w:left w:val="single" w:color="auto" w:sz="4" w:space="0"/>
              <w:bottom w:val="single" w:color="auto" w:sz="4" w:space="0"/>
              <w:right w:val="single" w:color="auto" w:sz="4" w:space="0"/>
            </w:tcBorders>
            <w:vAlign w:val="center"/>
          </w:tcPr>
          <w:p>
            <w:pPr>
              <w:widowControl/>
              <w:spacing w:beforeAutospacing="1" w:afterAutospacing="1"/>
              <w:jc w:val="left"/>
              <w:rPr>
                <w:rFonts w:ascii="宋体" w:hAnsi="宋体"/>
                <w:sz w:val="24"/>
              </w:rPr>
            </w:pPr>
          </w:p>
        </w:tc>
        <w:tc>
          <w:tcPr>
            <w:tcW w:w="1233"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初步</w:t>
            </w:r>
          </w:p>
          <w:p>
            <w:pPr>
              <w:spacing w:before="120"/>
              <w:jc w:val="center"/>
              <w:rPr>
                <w:rFonts w:ascii="宋体" w:hAnsi="宋体"/>
              </w:rPr>
            </w:pPr>
            <w:r>
              <w:rPr>
                <w:rFonts w:hint="eastAsia" w:ascii="宋体" w:hAnsi="宋体"/>
              </w:rPr>
              <w:t>告警</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0%＜数量≤20%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20%＜数量≤40%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36" w:type="dxa"/>
            <w:vMerge w:val="continue"/>
            <w:tcBorders>
              <w:top w:val="single" w:color="auto" w:sz="4" w:space="0"/>
              <w:left w:val="single" w:color="auto" w:sz="4" w:space="0"/>
              <w:bottom w:val="single" w:color="auto" w:sz="4" w:space="0"/>
              <w:right w:val="single" w:color="auto" w:sz="4" w:space="0"/>
            </w:tcBorders>
            <w:vAlign w:val="center"/>
          </w:tcPr>
          <w:p>
            <w:pPr>
              <w:widowControl/>
              <w:spacing w:beforeAutospacing="1" w:afterAutospacing="1"/>
              <w:jc w:val="left"/>
              <w:rPr>
                <w:rFonts w:ascii="宋体" w:hAnsi="宋体"/>
                <w:sz w:val="24"/>
              </w:rPr>
            </w:pPr>
          </w:p>
        </w:tc>
        <w:tc>
          <w:tcPr>
            <w:tcW w:w="1233"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三级</w:t>
            </w:r>
          </w:p>
          <w:p>
            <w:pPr>
              <w:spacing w:before="120"/>
              <w:jc w:val="center"/>
              <w:rPr>
                <w:rFonts w:ascii="宋体" w:hAnsi="宋体"/>
              </w:rPr>
            </w:pPr>
            <w:r>
              <w:rPr>
                <w:rFonts w:hint="eastAsia" w:ascii="宋体" w:hAnsi="宋体"/>
              </w:rPr>
              <w:t>预警</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≤10%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10%＜数量≤30%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36" w:type="dxa"/>
            <w:vMerge w:val="continue"/>
            <w:tcBorders>
              <w:top w:val="single" w:color="auto" w:sz="4" w:space="0"/>
              <w:left w:val="single" w:color="auto" w:sz="4" w:space="0"/>
              <w:bottom w:val="single" w:color="auto" w:sz="4" w:space="0"/>
              <w:right w:val="single" w:color="auto" w:sz="4" w:space="0"/>
            </w:tcBorders>
            <w:vAlign w:val="center"/>
          </w:tcPr>
          <w:p>
            <w:pPr>
              <w:widowControl/>
              <w:spacing w:beforeAutospacing="1" w:afterAutospacing="1"/>
              <w:jc w:val="left"/>
              <w:rPr>
                <w:rFonts w:ascii="宋体" w:hAnsi="宋体"/>
                <w:sz w:val="24"/>
              </w:rPr>
            </w:pPr>
          </w:p>
        </w:tc>
        <w:tc>
          <w:tcPr>
            <w:tcW w:w="1233"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二级</w:t>
            </w:r>
          </w:p>
          <w:p>
            <w:pPr>
              <w:spacing w:before="120"/>
              <w:jc w:val="center"/>
              <w:rPr>
                <w:rFonts w:ascii="宋体" w:hAnsi="宋体"/>
              </w:rPr>
            </w:pPr>
            <w:r>
              <w:rPr>
                <w:rFonts w:hint="eastAsia" w:ascii="宋体" w:hAnsi="宋体"/>
              </w:rPr>
              <w:t>预警</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≤20%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36" w:type="dxa"/>
            <w:vMerge w:val="continue"/>
            <w:tcBorders>
              <w:top w:val="single" w:color="auto" w:sz="4" w:space="0"/>
              <w:left w:val="single" w:color="auto" w:sz="4" w:space="0"/>
              <w:bottom w:val="single" w:color="auto" w:sz="4" w:space="0"/>
              <w:right w:val="single" w:color="auto" w:sz="4" w:space="0"/>
            </w:tcBorders>
            <w:vAlign w:val="center"/>
          </w:tcPr>
          <w:p>
            <w:pPr>
              <w:widowControl/>
              <w:spacing w:beforeAutospacing="1" w:afterAutospacing="1"/>
              <w:jc w:val="left"/>
              <w:rPr>
                <w:rFonts w:ascii="宋体" w:hAnsi="宋体"/>
                <w:sz w:val="24"/>
              </w:rPr>
            </w:pPr>
          </w:p>
        </w:tc>
        <w:tc>
          <w:tcPr>
            <w:tcW w:w="1233"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一级</w:t>
            </w:r>
          </w:p>
          <w:p>
            <w:pPr>
              <w:spacing w:before="120"/>
              <w:jc w:val="center"/>
              <w:rPr>
                <w:rFonts w:ascii="宋体" w:hAnsi="宋体"/>
              </w:rPr>
            </w:pPr>
            <w:r>
              <w:rPr>
                <w:rFonts w:hint="eastAsia" w:ascii="宋体" w:hAnsi="宋体"/>
              </w:rPr>
              <w:t>预警</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≤10%</w:t>
            </w:r>
          </w:p>
        </w:tc>
        <w:tc>
          <w:tcPr>
            <w:tcW w:w="1984" w:type="dxa"/>
            <w:tcBorders>
              <w:top w:val="single" w:color="auto" w:sz="4" w:space="0"/>
              <w:left w:val="single" w:color="auto" w:sz="4" w:space="0"/>
              <w:bottom w:val="single" w:color="auto" w:sz="4" w:space="0"/>
              <w:right w:val="single" w:color="auto" w:sz="4" w:space="0"/>
            </w:tcBorders>
            <w:vAlign w:val="center"/>
          </w:tcPr>
          <w:p>
            <w:pPr>
              <w:spacing w:before="120"/>
              <w:jc w:val="center"/>
              <w:rPr>
                <w:rFonts w:ascii="宋体" w:hAnsi="宋体"/>
              </w:rPr>
            </w:pPr>
            <w:r>
              <w:rPr>
                <w:rFonts w:hint="eastAsia" w:ascii="宋体" w:hAnsi="宋体"/>
              </w:rPr>
              <w:t>-</w:t>
            </w:r>
          </w:p>
        </w:tc>
      </w:tr>
    </w:tbl>
    <w:p>
      <w:pPr>
        <w:spacing w:before="120" w:line="360" w:lineRule="auto"/>
      </w:pPr>
      <w:r>
        <w:rPr>
          <w:rFonts w:hint="eastAsia" w:ascii="宋体" w:hAnsi="宋体"/>
        </w:rPr>
        <w:t>注：1、表中百分比指深孔或地表传感器数量百分比。2、表中判定某一类稳定性等级的逻辑关系为“或”的关系。3、边坡稳定性等级在项目信息管理、</w:t>
      </w:r>
      <w:r>
        <w:rPr>
          <w:rFonts w:hint="eastAsia"/>
        </w:rPr>
        <w:t>报表与信息统计、平面图中呈现。</w:t>
      </w:r>
      <w:r>
        <w:t>4</w:t>
      </w:r>
      <w:r>
        <w:rPr>
          <w:rFonts w:hint="eastAsia"/>
        </w:rPr>
        <w:t>、表中百分比可人工调整设置。</w:t>
      </w:r>
    </w:p>
    <w:p>
      <w:pPr>
        <w:spacing w:line="360" w:lineRule="auto"/>
        <w:rPr>
          <w:rFonts w:ascii="宋体" w:hAnsi="宋体"/>
          <w:szCs w:val="21"/>
        </w:rPr>
      </w:pPr>
    </w:p>
    <w:p>
      <w:pPr>
        <w:pStyle w:val="5"/>
        <w:numPr>
          <w:ilvl w:val="0"/>
          <w:numId w:val="0"/>
        </w:numPr>
        <w:rPr>
          <w:i w:val="0"/>
        </w:rPr>
      </w:pPr>
      <w:r>
        <w:rPr>
          <w:rFonts w:hint="eastAsia"/>
          <w:i w:val="0"/>
        </w:rPr>
        <w:t>4.5.2.3</w:t>
      </w:r>
      <w:bookmarkStart w:id="80" w:name="_Toc7985"/>
      <w:r>
        <w:rPr>
          <w:rFonts w:hint="eastAsia" w:ascii="宋体" w:hAnsi="宋体"/>
          <w:i w:val="0"/>
        </w:rPr>
        <w:t>边坡病害类型</w:t>
      </w:r>
      <w:bookmarkEnd w:id="80"/>
    </w:p>
    <w:p>
      <w:pPr>
        <w:spacing w:before="120"/>
        <w:ind w:firstLine="480"/>
        <w:rPr>
          <w:rFonts w:ascii="宋体" w:hAnsi="宋体"/>
        </w:rPr>
      </w:pPr>
      <w:r>
        <w:rPr>
          <w:rFonts w:hint="eastAsia" w:ascii="宋体" w:hAnsi="宋体"/>
        </w:rPr>
        <w:t>边坡稳定等级与边坡病害类型之间的关系：</w:t>
      </w:r>
    </w:p>
    <w:p>
      <w:pPr>
        <w:spacing w:before="120"/>
        <w:ind w:firstLine="480"/>
        <w:rPr>
          <w:rFonts w:ascii="宋体" w:hAnsi="宋体"/>
        </w:rPr>
      </w:pPr>
      <w:r>
        <w:rPr>
          <w:rFonts w:hint="eastAsia" w:ascii="宋体" w:hAnsi="宋体"/>
        </w:rPr>
        <w:t>1、稳定：无病害</w:t>
      </w:r>
    </w:p>
    <w:p>
      <w:pPr>
        <w:spacing w:before="120"/>
        <w:ind w:firstLine="480"/>
        <w:rPr>
          <w:rFonts w:ascii="宋体" w:hAnsi="宋体"/>
        </w:rPr>
      </w:pPr>
      <w:r>
        <w:rPr>
          <w:rFonts w:hint="eastAsia" w:ascii="宋体" w:hAnsi="宋体"/>
        </w:rPr>
        <w:t>2、基本稳定：坡面溜坍</w:t>
      </w:r>
      <w:r>
        <w:rPr>
          <w:rFonts w:hint="eastAsia"/>
        </w:rPr>
        <w:t>、危岩落石</w:t>
      </w:r>
    </w:p>
    <w:p>
      <w:pPr>
        <w:spacing w:before="120"/>
        <w:ind w:firstLine="480"/>
        <w:rPr>
          <w:rFonts w:ascii="宋体" w:hAnsi="宋体"/>
        </w:rPr>
      </w:pPr>
      <w:r>
        <w:rPr>
          <w:rFonts w:hint="eastAsia" w:ascii="宋体" w:hAnsi="宋体"/>
        </w:rPr>
        <w:t>3、欠稳定：</w:t>
      </w:r>
      <w:r>
        <w:rPr>
          <w:rFonts w:hint="eastAsia"/>
        </w:rPr>
        <w:t>边坡局部变形、危岩落石</w:t>
      </w:r>
    </w:p>
    <w:p>
      <w:pPr>
        <w:spacing w:before="120"/>
        <w:ind w:firstLine="480"/>
      </w:pPr>
      <w:r>
        <w:rPr>
          <w:rFonts w:hint="eastAsia" w:ascii="宋体" w:hAnsi="宋体"/>
        </w:rPr>
        <w:t>4、不稳定：</w:t>
      </w:r>
      <w:r>
        <w:rPr>
          <w:rFonts w:hint="eastAsia"/>
        </w:rPr>
        <w:t>滑坡（边坡整体滑动）</w:t>
      </w:r>
    </w:p>
    <w:p>
      <w:pPr>
        <w:spacing w:before="120" w:line="360" w:lineRule="auto"/>
        <w:ind w:firstLine="480"/>
      </w:pPr>
      <w:r>
        <w:rPr>
          <w:rFonts w:hint="eastAsia"/>
        </w:rPr>
        <w:t>基本稳定和欠稳定中都有两种病害类型，根据地表传感器布设位置不同判别属于哪类病害类型。若地表传感器布置在边坡上，则病害类型为坡面溜坍或边坡局部变形；若地表传感器布置在危岩或潜在危岩上，则病害类型为危岩落石。</w:t>
      </w:r>
    </w:p>
    <w:p>
      <w:pPr>
        <w:spacing w:line="360" w:lineRule="auto"/>
        <w:rPr>
          <w:rFonts w:ascii="宋体" w:hAnsi="宋体"/>
          <w:szCs w:val="21"/>
        </w:rPr>
      </w:pPr>
    </w:p>
    <w:p>
      <w:pPr>
        <w:pStyle w:val="5"/>
        <w:numPr>
          <w:ilvl w:val="0"/>
          <w:numId w:val="0"/>
        </w:numPr>
        <w:rPr>
          <w:i w:val="0"/>
        </w:rPr>
      </w:pPr>
      <w:r>
        <w:rPr>
          <w:rFonts w:hint="eastAsia"/>
          <w:i w:val="0"/>
        </w:rPr>
        <w:t>4.5.2.4</w:t>
      </w:r>
      <w:r>
        <w:rPr>
          <w:rFonts w:hint="eastAsia" w:ascii="宋体" w:hAnsi="宋体"/>
          <w:i w:val="0"/>
        </w:rPr>
        <w:t>软件平台报警</w:t>
      </w:r>
    </w:p>
    <w:p>
      <w:pPr>
        <w:spacing w:before="120" w:line="360" w:lineRule="auto"/>
        <w:ind w:firstLine="480"/>
        <w:rPr>
          <w:rFonts w:ascii="宋体" w:hAnsi="宋体" w:cs="宋体"/>
          <w:color w:val="FF0000"/>
        </w:rPr>
      </w:pPr>
      <w:r>
        <w:rPr>
          <w:rFonts w:hint="eastAsia" w:ascii="宋体" w:hAnsi="宋体" w:cs="宋体"/>
          <w:color w:val="000000"/>
        </w:rPr>
        <w:t>当某深孔或地表传感器预警等级达到三级预警以上级别时，启动PC端软件平台报警。</w:t>
      </w:r>
      <w:r>
        <w:rPr>
          <w:rFonts w:hint="eastAsia" w:ascii="宋体" w:hAnsi="宋体"/>
        </w:rPr>
        <w:t>报警信息包括：所属道路、边坡编号、传感器编号和具体报警内容。</w:t>
      </w:r>
      <w:r>
        <w:rPr>
          <w:rFonts w:hint="eastAsia" w:ascii="宋体" w:hAnsi="宋体" w:cs="宋体"/>
          <w:color w:val="000000"/>
        </w:rPr>
        <w:t>具体如下：</w:t>
      </w:r>
      <w:r>
        <w:rPr>
          <w:rFonts w:hint="eastAsia" w:ascii="宋体" w:hAnsi="宋体" w:cs="宋体"/>
          <w:color w:val="FF0000"/>
        </w:rPr>
        <w:t>通过这里进行多少时间的弹出框显示，在几秒之后可以自动关闭。但是在预警日志里面，根据不同权限可以看见自己所管理项目的预警日志。</w:t>
      </w:r>
    </w:p>
    <w:p>
      <w:pPr>
        <w:numPr>
          <w:ilvl w:val="0"/>
          <w:numId w:val="34"/>
        </w:numPr>
        <w:spacing w:before="156" w:beforeLines="50" w:line="360" w:lineRule="auto"/>
        <w:ind w:left="504" w:firstLine="420" w:firstLineChars="200"/>
        <w:rPr>
          <w:rFonts w:ascii="宋体" w:hAnsi="宋体" w:cs="宋体"/>
          <w:color w:val="000000"/>
        </w:rPr>
      </w:pPr>
      <w:r>
        <w:rPr>
          <w:rFonts w:hint="eastAsia" w:ascii="宋体" w:hAnsi="宋体" w:cs="宋体"/>
          <w:color w:val="000000"/>
        </w:rPr>
        <w:t>在屏幕右下角自动弹出报警对话框。对话框格式如下：</w:t>
      </w:r>
    </w:p>
    <w:p>
      <w:pPr>
        <w:spacing w:before="120" w:line="360" w:lineRule="auto"/>
        <w:ind w:firstLine="480"/>
        <w:rPr>
          <w:rFonts w:ascii="宋体" w:hAnsi="宋体" w:cs="宋体"/>
          <w:color w:val="000000"/>
        </w:rPr>
      </w:pPr>
      <w:r>
        <w:rPr>
          <w:rFonts w:hint="eastAsia" w:ascii="宋体" w:hAnsi="宋体"/>
          <w:u w:val="single"/>
        </w:rPr>
        <w:t>XXX线路</w:t>
      </w:r>
      <w:r>
        <w:rPr>
          <w:rFonts w:hint="eastAsia" w:ascii="宋体" w:hAnsi="宋体"/>
        </w:rPr>
        <w:t>的</w:t>
      </w:r>
      <w:r>
        <w:rPr>
          <w:rFonts w:hint="eastAsia" w:ascii="宋体" w:hAnsi="宋体"/>
          <w:u w:val="single"/>
        </w:rPr>
        <w:t>XXX号边坡</w:t>
      </w:r>
      <w:r>
        <w:rPr>
          <w:rFonts w:hint="eastAsia" w:ascii="宋体" w:hAnsi="宋体"/>
        </w:rPr>
        <w:t>的</w:t>
      </w:r>
      <w:r>
        <w:rPr>
          <w:rFonts w:hint="eastAsia" w:ascii="宋体" w:hAnsi="宋体"/>
          <w:u w:val="single"/>
        </w:rPr>
        <w:t>XXX号</w:t>
      </w:r>
      <w:r>
        <w:rPr>
          <w:rFonts w:hint="eastAsia" w:ascii="宋体" w:hAnsi="宋体"/>
        </w:rPr>
        <w:t>地表变形监测点/</w:t>
      </w:r>
      <w:r>
        <w:rPr>
          <w:rFonts w:hint="eastAsia" w:ascii="宋体" w:hAnsi="宋体"/>
          <w:u w:val="single"/>
        </w:rPr>
        <w:t>XXX号</w:t>
      </w:r>
      <w:r>
        <w:rPr>
          <w:rFonts w:hint="eastAsia" w:ascii="宋体" w:hAnsi="宋体"/>
        </w:rPr>
        <w:t>深孔变形超过预警阈值，请提高注意！</w:t>
      </w:r>
    </w:p>
    <w:p>
      <w:pPr>
        <w:spacing w:before="120" w:line="360" w:lineRule="auto"/>
        <w:ind w:firstLine="480"/>
        <w:rPr>
          <w:rFonts w:ascii="宋体" w:hAnsi="宋体" w:cs="宋体"/>
          <w:color w:val="000000"/>
        </w:rPr>
      </w:pPr>
      <w:r>
        <w:rPr>
          <w:rFonts w:hint="eastAsia" w:ascii="宋体" w:hAnsi="宋体" w:cs="宋体"/>
          <w:color w:val="000000"/>
        </w:rPr>
        <w:t>（1）深部位移监测孔报警</w:t>
      </w:r>
    </w:p>
    <w:p>
      <w:pPr>
        <w:spacing w:before="120" w:line="360" w:lineRule="auto"/>
        <w:ind w:firstLine="480"/>
        <w:rPr>
          <w:rFonts w:ascii="宋体" w:hAnsi="宋体" w:cs="宋体"/>
          <w:color w:val="000000"/>
        </w:rPr>
      </w:pPr>
      <w:r>
        <w:rPr>
          <w:rFonts w:hint="eastAsia" w:ascii="宋体" w:hAnsi="宋体" w:cs="宋体"/>
          <w:color w:val="000000"/>
        </w:rPr>
        <w:t>XX号孔预警等级为</w:t>
      </w:r>
      <w:r>
        <w:rPr>
          <w:rFonts w:hint="eastAsia" w:ascii="宋体" w:hAnsi="宋体" w:cs="宋体"/>
          <w:color w:val="000000"/>
          <w:u w:val="single"/>
        </w:rPr>
        <w:t>初步告警、三级预警、二级预警、一级预警（选其中之一）</w:t>
      </w:r>
      <w:r>
        <w:rPr>
          <w:rFonts w:hint="eastAsia" w:ascii="宋体" w:hAnsi="宋体" w:cs="宋体"/>
          <w:color w:val="000000"/>
        </w:rPr>
        <w:t>，深度</w:t>
      </w:r>
      <w:r>
        <w:rPr>
          <w:rFonts w:hint="eastAsia" w:ascii="宋体" w:hAnsi="宋体" w:cs="宋体"/>
          <w:color w:val="000000"/>
          <w:u w:val="single"/>
        </w:rPr>
        <w:t>XXm</w:t>
      </w:r>
      <w:r>
        <w:rPr>
          <w:rFonts w:hint="eastAsia" w:ascii="宋体" w:hAnsi="宋体" w:cs="宋体"/>
          <w:color w:val="000000"/>
        </w:rPr>
        <w:t>变形最大，</w:t>
      </w:r>
      <w:r>
        <w:rPr>
          <w:rFonts w:hint="eastAsia" w:ascii="宋体" w:hAnsi="宋体" w:cs="宋体"/>
          <w:lang w:val="zh-CN"/>
        </w:rPr>
        <w:t>累计位移变化值为</w:t>
      </w:r>
      <w:r>
        <w:rPr>
          <w:rFonts w:hint="eastAsia" w:ascii="宋体" w:hAnsi="宋体"/>
          <w:u w:val="single"/>
        </w:rPr>
        <w:t>××</w:t>
      </w:r>
      <w:r>
        <w:rPr>
          <w:rFonts w:hint="eastAsia" w:ascii="宋体" w:hAnsi="宋体"/>
        </w:rPr>
        <w:t>mm，超过预警阀值</w:t>
      </w:r>
      <w:r>
        <w:rPr>
          <w:rFonts w:hint="eastAsia" w:ascii="宋体" w:hAnsi="宋体"/>
          <w:u w:val="single"/>
        </w:rPr>
        <w:t>××</w:t>
      </w:r>
      <w:r>
        <w:rPr>
          <w:rFonts w:hint="eastAsia" w:ascii="宋体" w:hAnsi="宋体"/>
        </w:rPr>
        <w:t>mm，变形速度为</w:t>
      </w:r>
      <w:r>
        <w:rPr>
          <w:rFonts w:hint="eastAsia" w:ascii="宋体" w:hAnsi="宋体"/>
          <w:u w:val="single"/>
        </w:rPr>
        <w:t>××</w:t>
      </w:r>
      <w:r>
        <w:rPr>
          <w:rFonts w:hint="eastAsia" w:ascii="宋体" w:hAnsi="宋体"/>
        </w:rPr>
        <w:t>mm/h，变形主要发生于</w:t>
      </w:r>
      <w:r>
        <w:rPr>
          <w:rFonts w:hint="eastAsia" w:ascii="宋体" w:hAnsi="宋体"/>
          <w:u w:val="single"/>
        </w:rPr>
        <w:t>×</w:t>
      </w:r>
      <w:r>
        <w:rPr>
          <w:rFonts w:hint="eastAsia" w:ascii="宋体" w:hAnsi="宋体"/>
        </w:rPr>
        <w:t>月</w:t>
      </w:r>
      <w:r>
        <w:rPr>
          <w:rFonts w:hint="eastAsia" w:ascii="宋体" w:hAnsi="宋体"/>
          <w:u w:val="single"/>
        </w:rPr>
        <w:t>×</w:t>
      </w:r>
      <w:r>
        <w:rPr>
          <w:rFonts w:hint="eastAsia" w:ascii="宋体" w:hAnsi="宋体"/>
        </w:rPr>
        <w:t>日</w:t>
      </w:r>
      <w:r>
        <w:rPr>
          <w:rFonts w:hint="eastAsia" w:ascii="宋体" w:hAnsi="宋体"/>
          <w:u w:val="single"/>
        </w:rPr>
        <w:t>×时</w:t>
      </w:r>
      <w:r>
        <w:rPr>
          <w:rFonts w:hint="eastAsia" w:ascii="宋体" w:hAnsi="宋体" w:cs="宋体"/>
          <w:kern w:val="0"/>
        </w:rPr>
        <w:t>；</w:t>
      </w:r>
    </w:p>
    <w:p>
      <w:pPr>
        <w:spacing w:before="120" w:line="360" w:lineRule="auto"/>
        <w:ind w:firstLine="480"/>
        <w:rPr>
          <w:rFonts w:ascii="宋体" w:hAnsi="宋体" w:cs="宋体"/>
          <w:color w:val="000000"/>
        </w:rPr>
      </w:pPr>
      <w:r>
        <w:rPr>
          <w:rFonts w:hint="eastAsia" w:ascii="宋体" w:hAnsi="宋体" w:cs="宋体"/>
          <w:color w:val="000000"/>
        </w:rPr>
        <w:t>（2）地表变形监测报警</w:t>
      </w:r>
    </w:p>
    <w:p>
      <w:pPr>
        <w:spacing w:before="120" w:line="360" w:lineRule="auto"/>
        <w:ind w:firstLine="480"/>
        <w:rPr>
          <w:rFonts w:ascii="宋体" w:hAnsi="宋体" w:cs="宋体"/>
          <w:kern w:val="0"/>
        </w:rPr>
      </w:pPr>
      <w:r>
        <w:rPr>
          <w:rFonts w:hint="eastAsia" w:ascii="宋体" w:hAnsi="宋体" w:cs="宋体"/>
          <w:color w:val="000000"/>
        </w:rPr>
        <w:t>XX号地表监测传感器预警等级为</w:t>
      </w:r>
      <w:r>
        <w:rPr>
          <w:rFonts w:hint="eastAsia" w:ascii="宋体" w:hAnsi="宋体" w:cs="宋体"/>
          <w:color w:val="000000"/>
          <w:u w:val="single"/>
        </w:rPr>
        <w:t>初步告警、三级预警、二级预警、一级预警（选其中之一）</w:t>
      </w:r>
      <w:r>
        <w:rPr>
          <w:rFonts w:hint="eastAsia" w:ascii="宋体" w:hAnsi="宋体" w:cs="宋体"/>
          <w:color w:val="000000"/>
        </w:rPr>
        <w:t>，</w:t>
      </w:r>
      <w:r>
        <w:rPr>
          <w:rFonts w:hint="eastAsia" w:ascii="宋体" w:hAnsi="宋体"/>
        </w:rPr>
        <w:t>最大变化量为</w:t>
      </w:r>
      <w:r>
        <w:rPr>
          <w:rFonts w:hint="eastAsia" w:ascii="宋体" w:hAnsi="宋体"/>
          <w:u w:val="single"/>
        </w:rPr>
        <w:t>××</w:t>
      </w:r>
      <w:r>
        <w:rPr>
          <w:rFonts w:hint="eastAsia" w:ascii="宋体" w:hAnsi="宋体" w:cs="宋体"/>
          <w:color w:val="000000"/>
        </w:rPr>
        <w:t>°</w:t>
      </w:r>
      <w:r>
        <w:rPr>
          <w:rFonts w:hint="eastAsia" w:ascii="宋体" w:hAnsi="宋体"/>
        </w:rPr>
        <w:t>，超过预警阀值</w:t>
      </w:r>
      <w:r>
        <w:rPr>
          <w:rFonts w:hint="eastAsia" w:ascii="宋体" w:hAnsi="宋体"/>
          <w:u w:val="single"/>
        </w:rPr>
        <w:t>××</w:t>
      </w:r>
      <w:r>
        <w:rPr>
          <w:rFonts w:hint="eastAsia" w:ascii="宋体" w:hAnsi="宋体" w:cs="宋体"/>
          <w:color w:val="000000"/>
        </w:rPr>
        <w:t>°</w:t>
      </w:r>
      <w:r>
        <w:rPr>
          <w:rFonts w:hint="eastAsia" w:ascii="宋体" w:hAnsi="宋体"/>
        </w:rPr>
        <w:t>，变形速度为</w:t>
      </w:r>
      <w:r>
        <w:rPr>
          <w:rFonts w:hint="eastAsia" w:ascii="宋体" w:hAnsi="宋体"/>
          <w:u w:val="single"/>
        </w:rPr>
        <w:t>××</w:t>
      </w:r>
      <w:r>
        <w:rPr>
          <w:rFonts w:hint="eastAsia" w:ascii="宋体" w:hAnsi="宋体" w:cs="宋体"/>
          <w:color w:val="000000"/>
        </w:rPr>
        <w:t>°</w:t>
      </w:r>
      <w:r>
        <w:rPr>
          <w:rFonts w:hint="eastAsia" w:ascii="宋体" w:hAnsi="宋体"/>
        </w:rPr>
        <w:t>/h，变形主要发生于</w:t>
      </w:r>
      <w:r>
        <w:rPr>
          <w:rFonts w:hint="eastAsia" w:ascii="宋体" w:hAnsi="宋体"/>
          <w:u w:val="single"/>
        </w:rPr>
        <w:t>×</w:t>
      </w:r>
      <w:r>
        <w:rPr>
          <w:rFonts w:hint="eastAsia" w:ascii="宋体" w:hAnsi="宋体"/>
        </w:rPr>
        <w:t>月</w:t>
      </w:r>
      <w:r>
        <w:rPr>
          <w:rFonts w:hint="eastAsia" w:ascii="宋体" w:hAnsi="宋体"/>
          <w:u w:val="single"/>
        </w:rPr>
        <w:t>×</w:t>
      </w:r>
      <w:r>
        <w:rPr>
          <w:rFonts w:hint="eastAsia" w:ascii="宋体" w:hAnsi="宋体"/>
        </w:rPr>
        <w:t>日</w:t>
      </w:r>
      <w:r>
        <w:rPr>
          <w:rFonts w:hint="eastAsia" w:ascii="宋体" w:hAnsi="宋体"/>
          <w:u w:val="single"/>
        </w:rPr>
        <w:t>×时</w:t>
      </w:r>
      <w:r>
        <w:rPr>
          <w:rFonts w:hint="eastAsia" w:ascii="宋体" w:hAnsi="宋体" w:cs="宋体"/>
          <w:kern w:val="0"/>
        </w:rPr>
        <w:t>）。</w:t>
      </w:r>
    </w:p>
    <w:p>
      <w:pPr>
        <w:numPr>
          <w:ilvl w:val="0"/>
          <w:numId w:val="35"/>
        </w:numPr>
        <w:spacing w:before="156" w:beforeLines="50" w:line="360" w:lineRule="auto"/>
        <w:ind w:left="360" w:firstLine="420" w:firstLineChars="200"/>
        <w:rPr>
          <w:rFonts w:ascii="宋体" w:hAnsi="宋体" w:cs="宋体"/>
          <w:color w:val="000000"/>
          <w:u w:val="single"/>
        </w:rPr>
      </w:pPr>
      <w:r>
        <w:rPr>
          <w:rFonts w:hint="eastAsia" w:ascii="宋体" w:hAnsi="宋体" w:cs="宋体"/>
          <w:kern w:val="0"/>
        </w:rPr>
        <w:t>边坡稳定性等级为</w:t>
      </w:r>
      <w:r>
        <w:rPr>
          <w:rFonts w:hint="eastAsia" w:ascii="宋体" w:hAnsi="宋体" w:cs="宋体"/>
          <w:kern w:val="0"/>
          <w:u w:val="single"/>
        </w:rPr>
        <w:t>基本稳定、欠稳定、不稳定</w:t>
      </w:r>
      <w:r>
        <w:rPr>
          <w:rFonts w:hint="eastAsia" w:ascii="宋体" w:hAnsi="宋体" w:cs="宋体"/>
          <w:color w:val="000000"/>
          <w:u w:val="single"/>
        </w:rPr>
        <w:t>（选其中之一），</w:t>
      </w:r>
      <w:r>
        <w:rPr>
          <w:rFonts w:hint="eastAsia" w:ascii="宋体" w:hAnsi="宋体" w:cs="宋体"/>
          <w:color w:val="000000"/>
        </w:rPr>
        <w:t>边坡病害类型为</w:t>
      </w:r>
      <w:r>
        <w:rPr>
          <w:rFonts w:hint="eastAsia" w:ascii="宋体" w:hAnsi="宋体" w:cs="宋体"/>
          <w:kern w:val="0"/>
          <w:u w:val="single"/>
        </w:rPr>
        <w:t>滑坡（边坡整体滑动）、边坡局部变形、坡面溜坍、危岩落石</w:t>
      </w:r>
      <w:r>
        <w:rPr>
          <w:rFonts w:hint="eastAsia" w:ascii="宋体" w:hAnsi="宋体" w:cs="宋体"/>
          <w:color w:val="000000"/>
          <w:u w:val="single"/>
        </w:rPr>
        <w:t>（选其中之一）。</w:t>
      </w:r>
    </w:p>
    <w:p>
      <w:pPr>
        <w:numPr>
          <w:ilvl w:val="0"/>
          <w:numId w:val="36"/>
        </w:numPr>
        <w:spacing w:before="156" w:beforeLines="50" w:line="360" w:lineRule="auto"/>
        <w:ind w:left="504" w:firstLine="420" w:firstLineChars="200"/>
        <w:jc w:val="left"/>
        <w:rPr>
          <w:rFonts w:ascii="宋体" w:hAnsi="宋体" w:cs="宋体"/>
          <w:color w:val="000000"/>
        </w:rPr>
      </w:pPr>
      <w:r>
        <w:rPr>
          <w:rFonts w:hint="eastAsia" w:ascii="宋体" w:hAnsi="宋体" w:cs="宋体"/>
          <w:color w:val="000000"/>
        </w:rPr>
        <w:t>根据病害类型，弹出相应的示意图。</w:t>
      </w:r>
    </w:p>
    <w:p>
      <w:pPr>
        <w:spacing w:before="120" w:line="360" w:lineRule="auto"/>
        <w:jc w:val="center"/>
        <w:rPr>
          <w:rFonts w:ascii="宋体" w:hAnsi="宋体" w:cs="宋体"/>
          <w:kern w:val="0"/>
          <w:szCs w:val="21"/>
        </w:rPr>
      </w:pPr>
      <w:r>
        <w:rPr>
          <w:rFonts w:ascii="宋体" w:hAnsi="宋体" w:cs="宋体"/>
          <w:kern w:val="0"/>
          <w:szCs w:val="21"/>
        </w:rPr>
        <w:drawing>
          <wp:inline distT="0" distB="0" distL="0" distR="0">
            <wp:extent cx="2461260" cy="179832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92" cstate="print">
                      <a:extLst>
                        <a:ext uri="{28A0092B-C50C-407E-A947-70E740481C1C}">
                          <a14:useLocalDpi xmlns:a14="http://schemas.microsoft.com/office/drawing/2010/main" val="0"/>
                        </a:ext>
                      </a:extLst>
                    </a:blip>
                    <a:srcRect t="25560"/>
                    <a:stretch>
                      <a:fillRect/>
                    </a:stretch>
                  </pic:blipFill>
                  <pic:spPr>
                    <a:xfrm>
                      <a:off x="0" y="0"/>
                      <a:ext cx="2461260" cy="1798320"/>
                    </a:xfrm>
                    <a:prstGeom prst="rect">
                      <a:avLst/>
                    </a:prstGeom>
                    <a:noFill/>
                    <a:ln>
                      <a:noFill/>
                    </a:ln>
                  </pic:spPr>
                </pic:pic>
              </a:graphicData>
            </a:graphic>
          </wp:inline>
        </w:drawing>
      </w:r>
      <w:r>
        <w:rPr>
          <w:rFonts w:ascii="宋体" w:hAnsi="宋体" w:cs="宋体"/>
          <w:kern w:val="0"/>
          <w:szCs w:val="21"/>
        </w:rPr>
        <w:drawing>
          <wp:inline distT="0" distB="0" distL="0" distR="0">
            <wp:extent cx="2430780" cy="1798320"/>
            <wp:effectExtent l="0" t="0" r="762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noChangeArrowheads="1"/>
                    </pic:cNvPicPr>
                  </pic:nvPicPr>
                  <pic:blipFill>
                    <a:blip r:embed="rId91" cstate="print">
                      <a:extLst>
                        <a:ext uri="{28A0092B-C50C-407E-A947-70E740481C1C}">
                          <a14:useLocalDpi xmlns:a14="http://schemas.microsoft.com/office/drawing/2010/main" val="0"/>
                        </a:ext>
                      </a:extLst>
                    </a:blip>
                    <a:srcRect t="25333"/>
                    <a:stretch>
                      <a:fillRect/>
                    </a:stretch>
                  </pic:blipFill>
                  <pic:spPr>
                    <a:xfrm>
                      <a:off x="0" y="0"/>
                      <a:ext cx="2430780" cy="1798320"/>
                    </a:xfrm>
                    <a:prstGeom prst="rect">
                      <a:avLst/>
                    </a:prstGeom>
                    <a:noFill/>
                    <a:ln>
                      <a:noFill/>
                    </a:ln>
                  </pic:spPr>
                </pic:pic>
              </a:graphicData>
            </a:graphic>
          </wp:inline>
        </w:drawing>
      </w:r>
    </w:p>
    <w:p>
      <w:pPr>
        <w:spacing w:before="120" w:line="360" w:lineRule="auto"/>
        <w:rPr>
          <w:rFonts w:ascii="宋体" w:hAnsi="宋体" w:cs="宋体"/>
          <w:kern w:val="0"/>
          <w:szCs w:val="21"/>
        </w:rPr>
      </w:pPr>
      <w:r>
        <w:rPr>
          <w:rFonts w:hint="eastAsia" w:ascii="宋体" w:hAnsi="宋体" w:cs="宋体"/>
          <w:kern w:val="0"/>
          <w:szCs w:val="21"/>
        </w:rPr>
        <w:t xml:space="preserve">          滑坡（边坡整体滑动）                        边坡局部变形</w:t>
      </w:r>
    </w:p>
    <w:p>
      <w:pPr>
        <w:spacing w:before="120" w:line="360" w:lineRule="auto"/>
        <w:jc w:val="center"/>
        <w:rPr>
          <w:rFonts w:ascii="宋体" w:hAnsi="宋体" w:cs="宋体"/>
          <w:kern w:val="0"/>
          <w:szCs w:val="21"/>
        </w:rPr>
      </w:pPr>
      <w:r>
        <w:rPr>
          <w:rFonts w:ascii="宋体" w:hAnsi="宋体" w:cs="宋体"/>
          <w:kern w:val="0"/>
          <w:szCs w:val="21"/>
        </w:rPr>
        <w:drawing>
          <wp:inline distT="0" distB="0" distL="0" distR="0">
            <wp:extent cx="2446020" cy="179832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noChangeArrowheads="1"/>
                    </pic:cNvPicPr>
                  </pic:nvPicPr>
                  <pic:blipFill>
                    <a:blip r:embed="rId90" cstate="print">
                      <a:extLst>
                        <a:ext uri="{28A0092B-C50C-407E-A947-70E740481C1C}">
                          <a14:useLocalDpi xmlns:a14="http://schemas.microsoft.com/office/drawing/2010/main" val="0"/>
                        </a:ext>
                      </a:extLst>
                    </a:blip>
                    <a:srcRect t="25441"/>
                    <a:stretch>
                      <a:fillRect/>
                    </a:stretch>
                  </pic:blipFill>
                  <pic:spPr>
                    <a:xfrm>
                      <a:off x="0" y="0"/>
                      <a:ext cx="2446020" cy="1798320"/>
                    </a:xfrm>
                    <a:prstGeom prst="rect">
                      <a:avLst/>
                    </a:prstGeom>
                    <a:noFill/>
                    <a:ln>
                      <a:noFill/>
                    </a:ln>
                  </pic:spPr>
                </pic:pic>
              </a:graphicData>
            </a:graphic>
          </wp:inline>
        </w:drawing>
      </w:r>
      <w:r>
        <w:rPr>
          <w:rFonts w:ascii="宋体" w:hAnsi="宋体" w:cs="宋体"/>
          <w:kern w:val="0"/>
          <w:szCs w:val="21"/>
        </w:rPr>
        <w:drawing>
          <wp:inline distT="0" distB="0" distL="0" distR="0">
            <wp:extent cx="2354580" cy="1783080"/>
            <wp:effectExtent l="0" t="0" r="7620" b="762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noChangeArrowheads="1"/>
                    </pic:cNvPicPr>
                  </pic:nvPicPr>
                  <pic:blipFill>
                    <a:blip r:embed="rId95" cstate="print">
                      <a:extLst>
                        <a:ext uri="{28A0092B-C50C-407E-A947-70E740481C1C}">
                          <a14:useLocalDpi xmlns:a14="http://schemas.microsoft.com/office/drawing/2010/main" val="0"/>
                        </a:ext>
                      </a:extLst>
                    </a:blip>
                    <a:srcRect l="47324" t="4776"/>
                    <a:stretch>
                      <a:fillRect/>
                    </a:stretch>
                  </pic:blipFill>
                  <pic:spPr>
                    <a:xfrm>
                      <a:off x="0" y="0"/>
                      <a:ext cx="2354580" cy="1783080"/>
                    </a:xfrm>
                    <a:prstGeom prst="rect">
                      <a:avLst/>
                    </a:prstGeom>
                    <a:noFill/>
                    <a:ln>
                      <a:noFill/>
                    </a:ln>
                  </pic:spPr>
                </pic:pic>
              </a:graphicData>
            </a:graphic>
          </wp:inline>
        </w:drawing>
      </w:r>
    </w:p>
    <w:p>
      <w:pPr>
        <w:spacing w:before="120" w:line="360" w:lineRule="auto"/>
        <w:rPr>
          <w:rFonts w:ascii="宋体" w:hAnsi="宋体" w:cs="宋体"/>
          <w:color w:val="000000"/>
          <w:sz w:val="24"/>
        </w:rPr>
      </w:pPr>
      <w:r>
        <w:rPr>
          <w:rFonts w:hint="eastAsia" w:ascii="宋体" w:hAnsi="宋体" w:cs="宋体"/>
          <w:kern w:val="0"/>
          <w:szCs w:val="21"/>
        </w:rPr>
        <w:t xml:space="preserve">                 坡面溜坍                             危岩落石</w:t>
      </w:r>
    </w:p>
    <w:p>
      <w:pPr>
        <w:widowControl/>
        <w:spacing w:before="120" w:line="360" w:lineRule="auto"/>
        <w:ind w:firstLine="480"/>
        <w:jc w:val="left"/>
        <w:rPr>
          <w:rFonts w:ascii="宋体" w:hAnsi="宋体" w:cs="宋体"/>
          <w:color w:val="000000"/>
        </w:rPr>
      </w:pPr>
      <w:r>
        <w:rPr>
          <w:color w:val="000000"/>
        </w:rPr>
        <w:t>3</w:t>
      </w:r>
      <w:r>
        <w:rPr>
          <w:rFonts w:hint="eastAsia"/>
          <w:color w:val="000000"/>
        </w:rPr>
        <w:t>、点击</w:t>
      </w:r>
      <w:r>
        <w:rPr>
          <w:rFonts w:hint="eastAsia"/>
          <w:color w:val="000000"/>
          <w:bdr w:val="single" w:color="auto" w:sz="4" w:space="0"/>
        </w:rPr>
        <w:t>查看</w:t>
      </w:r>
      <w:r>
        <w:rPr>
          <w:rFonts w:hint="eastAsia"/>
          <w:color w:val="000000"/>
        </w:rPr>
        <w:t>进入详细信息页面，可查看到该传感器的监测曲线等详细信息。</w:t>
      </w:r>
      <w:r>
        <w:rPr>
          <w:rFonts w:hint="eastAsia" w:ascii="宋体" w:hAnsi="宋体" w:cs="宋体"/>
          <w:color w:val="000000"/>
        </w:rPr>
        <w:t>在技术人员确认或排除安全隐患后，</w:t>
      </w:r>
      <w:r>
        <w:rPr>
          <w:rFonts w:hint="eastAsia"/>
          <w:color w:val="000000"/>
        </w:rPr>
        <w:t>可选择</w:t>
      </w:r>
      <w:r>
        <w:rPr>
          <w:rFonts w:hint="eastAsia"/>
          <w:color w:val="000000"/>
          <w:bdr w:val="single" w:color="auto" w:sz="4" w:space="0"/>
        </w:rPr>
        <w:t>继续提醒</w:t>
      </w:r>
      <w:r>
        <w:rPr>
          <w:rFonts w:hint="eastAsia"/>
          <w:color w:val="000000"/>
        </w:rPr>
        <w:t>，或</w:t>
      </w:r>
      <w:r>
        <w:rPr>
          <w:rFonts w:hint="eastAsia"/>
          <w:color w:val="000000"/>
          <w:bdr w:val="single" w:color="auto" w:sz="4" w:space="0"/>
        </w:rPr>
        <w:t>下次不再提醒</w:t>
      </w:r>
      <w:r>
        <w:rPr>
          <w:rFonts w:hint="eastAsia" w:ascii="宋体" w:hAnsi="宋体" w:cs="宋体"/>
          <w:color w:val="000000"/>
        </w:rPr>
        <w:t>，关闭PC端软件平台报警，人工报警结束。</w:t>
      </w:r>
    </w:p>
    <w:p>
      <w:pPr>
        <w:spacing w:line="360" w:lineRule="auto"/>
        <w:rPr>
          <w:rFonts w:ascii="宋体" w:hAnsi="宋体"/>
          <w:szCs w:val="21"/>
        </w:rPr>
      </w:pPr>
    </w:p>
    <w:p>
      <w:pPr>
        <w:pStyle w:val="5"/>
        <w:numPr>
          <w:ilvl w:val="0"/>
          <w:numId w:val="0"/>
        </w:numPr>
        <w:rPr>
          <w:i w:val="0"/>
        </w:rPr>
      </w:pPr>
      <w:r>
        <w:rPr>
          <w:rFonts w:hint="eastAsia"/>
          <w:i w:val="0"/>
        </w:rPr>
        <w:t>4.5.2.5</w:t>
      </w:r>
      <w:bookmarkStart w:id="81" w:name="_Toc27294"/>
      <w:r>
        <w:rPr>
          <w:rFonts w:hint="eastAsia" w:ascii="宋体" w:hAnsi="宋体"/>
          <w:i w:val="0"/>
        </w:rPr>
        <w:t>短信报警</w:t>
      </w:r>
      <w:bookmarkEnd w:id="81"/>
    </w:p>
    <w:p>
      <w:pPr>
        <w:spacing w:line="360" w:lineRule="auto"/>
        <w:ind w:firstLine="420"/>
        <w:rPr>
          <w:rFonts w:ascii="宋体" w:hAnsi="宋体"/>
          <w:szCs w:val="21"/>
        </w:rPr>
      </w:pPr>
      <w:r>
        <w:rPr>
          <w:rFonts w:hint="eastAsia" w:ascii="宋体" w:hAnsi="宋体"/>
          <w:szCs w:val="21"/>
        </w:rPr>
        <w:t>PC端软件平台报警后，通过中铁西北院技术人员数据分析及现场踏勘后，决定最终是否进行短信报警，只有经过中铁西北院技术人员确定后，方可发出短信报警。</w:t>
      </w:r>
    </w:p>
    <w:p>
      <w:pPr>
        <w:spacing w:line="360" w:lineRule="auto"/>
        <w:ind w:firstLine="420"/>
        <w:rPr>
          <w:rFonts w:ascii="宋体" w:hAnsi="宋体"/>
          <w:szCs w:val="21"/>
        </w:rPr>
      </w:pPr>
      <w:r>
        <w:rPr>
          <w:rFonts w:hint="eastAsia" w:ascii="宋体" w:hAnsi="宋体"/>
          <w:szCs w:val="21"/>
        </w:rPr>
        <w:t>短信报警格式与平台报警相同。</w:t>
      </w:r>
    </w:p>
    <w:p>
      <w:pPr>
        <w:pStyle w:val="5"/>
        <w:numPr>
          <w:ilvl w:val="0"/>
          <w:numId w:val="0"/>
        </w:numPr>
        <w:rPr>
          <w:i w:val="0"/>
        </w:rPr>
      </w:pPr>
      <w:r>
        <w:rPr>
          <w:rFonts w:hint="eastAsia"/>
          <w:i w:val="0"/>
        </w:rPr>
        <w:t>4.5.2.6</w:t>
      </w:r>
      <w:bookmarkStart w:id="82" w:name="_Toc22225"/>
      <w:r>
        <w:rPr>
          <w:rFonts w:hint="eastAsia" w:ascii="宋体" w:hAnsi="宋体"/>
          <w:i w:val="0"/>
        </w:rPr>
        <w:t>报警历史记录</w:t>
      </w:r>
      <w:bookmarkEnd w:id="82"/>
    </w:p>
    <w:p>
      <w:pPr>
        <w:spacing w:line="360" w:lineRule="auto"/>
        <w:ind w:firstLine="420"/>
        <w:rPr>
          <w:rFonts w:ascii="宋体" w:hAnsi="宋体"/>
          <w:szCs w:val="21"/>
        </w:rPr>
      </w:pPr>
      <w:r>
        <w:rPr>
          <w:rFonts w:hint="eastAsia" w:ascii="宋体" w:hAnsi="宋体"/>
          <w:szCs w:val="21"/>
        </w:rPr>
        <w:t>功能描述：预警日志管理里面。</w:t>
      </w:r>
    </w:p>
    <w:p>
      <w:pPr>
        <w:spacing w:line="360" w:lineRule="auto"/>
        <w:ind w:firstLine="420"/>
        <w:rPr>
          <w:rFonts w:ascii="宋体" w:hAnsi="宋体"/>
          <w:szCs w:val="21"/>
        </w:rPr>
      </w:pPr>
      <w:r>
        <w:rPr>
          <w:rFonts w:hint="eastAsia" w:ascii="宋体" w:hAnsi="宋体"/>
          <w:szCs w:val="21"/>
        </w:rPr>
        <w:t>自动生成报警历史记录，显示历史报警信息：所属道路、边坡编号、传感器编号、具体报警内容，以及报警信息处理人员。与软件平台报警内容一致。</w:t>
      </w:r>
    </w:p>
    <w:p>
      <w:pPr>
        <w:spacing w:line="360" w:lineRule="auto"/>
        <w:rPr>
          <w:rFonts w:ascii="宋体" w:hAnsi="宋体"/>
          <w:szCs w:val="21"/>
        </w:rPr>
      </w:pPr>
    </w:p>
    <w:p>
      <w:pPr>
        <w:pStyle w:val="4"/>
        <w:numPr>
          <w:ilvl w:val="2"/>
          <w:numId w:val="0"/>
        </w:numPr>
        <w:tabs>
          <w:tab w:val="left" w:pos="851"/>
        </w:tabs>
        <w:rPr>
          <w:rFonts w:ascii="宋体" w:hAnsi="宋体"/>
        </w:rPr>
      </w:pPr>
      <w:bookmarkStart w:id="83" w:name="_Toc473746026"/>
      <w:r>
        <w:rPr>
          <w:rFonts w:hint="eastAsia" w:ascii="宋体" w:hAnsi="宋体"/>
        </w:rPr>
        <w:t>4.5.3</w:t>
      </w:r>
      <w:bookmarkStart w:id="84" w:name="_Toc19633"/>
      <w:r>
        <w:rPr>
          <w:rFonts w:hint="eastAsia"/>
        </w:rPr>
        <w:t>监测简报</w:t>
      </w:r>
      <w:bookmarkEnd w:id="83"/>
      <w:bookmarkEnd w:id="84"/>
    </w:p>
    <w:tbl>
      <w:tblPr>
        <w:tblStyle w:val="28"/>
        <w:tblW w:w="8703"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16"/>
        <w:gridCol w:w="1211"/>
        <w:gridCol w:w="1984"/>
        <w:gridCol w:w="34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41" w:hRule="atLeast"/>
          <w:jc w:val="center"/>
        </w:trPr>
        <w:tc>
          <w:tcPr>
            <w:tcW w:w="2016" w:type="dxa"/>
            <w:tcBorders>
              <w:top w:val="single" w:color="000000" w:sz="4" w:space="0"/>
              <w:left w:val="single" w:color="000000" w:sz="4" w:space="0"/>
              <w:bottom w:val="single" w:color="000000" w:sz="4" w:space="0"/>
              <w:right w:val="single" w:color="000000" w:sz="4" w:space="0"/>
            </w:tcBorders>
            <w:vAlign w:val="center"/>
          </w:tcPr>
          <w:p>
            <w:pPr>
              <w:spacing w:before="120"/>
              <w:jc w:val="center"/>
              <w:rPr>
                <w:szCs w:val="21"/>
              </w:rPr>
            </w:pPr>
            <w:r>
              <w:rPr>
                <w:rFonts w:hint="eastAsia"/>
                <w:szCs w:val="21"/>
              </w:rPr>
              <w:t>道路名称</w:t>
            </w:r>
          </w:p>
        </w:tc>
        <w:tc>
          <w:tcPr>
            <w:tcW w:w="1211" w:type="dxa"/>
            <w:tcBorders>
              <w:top w:val="single" w:color="000000" w:sz="4" w:space="0"/>
              <w:left w:val="single" w:color="000000" w:sz="4" w:space="0"/>
              <w:bottom w:val="single" w:color="000000" w:sz="4" w:space="0"/>
              <w:right w:val="single" w:color="000000" w:sz="4" w:space="0"/>
            </w:tcBorders>
            <w:vAlign w:val="center"/>
          </w:tcPr>
          <w:p>
            <w:pPr>
              <w:spacing w:before="120"/>
              <w:ind w:firstLine="480"/>
              <w:rPr>
                <w:szCs w:val="21"/>
              </w:rPr>
            </w:pPr>
          </w:p>
        </w:tc>
        <w:tc>
          <w:tcPr>
            <w:tcW w:w="1984" w:type="dxa"/>
            <w:tcBorders>
              <w:top w:val="single" w:color="000000" w:sz="4" w:space="0"/>
              <w:left w:val="single" w:color="000000" w:sz="4" w:space="0"/>
              <w:bottom w:val="single" w:color="000000" w:sz="4" w:space="0"/>
              <w:right w:val="single" w:color="000000" w:sz="4" w:space="0"/>
            </w:tcBorders>
            <w:vAlign w:val="center"/>
          </w:tcPr>
          <w:p>
            <w:pPr>
              <w:spacing w:before="120"/>
              <w:ind w:firstLine="480"/>
              <w:rPr>
                <w:szCs w:val="21"/>
              </w:rPr>
            </w:pPr>
            <w:r>
              <w:rPr>
                <w:rFonts w:hint="eastAsia"/>
                <w:szCs w:val="21"/>
              </w:rPr>
              <w:t>起止桩号</w:t>
            </w:r>
          </w:p>
        </w:tc>
        <w:tc>
          <w:tcPr>
            <w:tcW w:w="3492" w:type="dxa"/>
            <w:tcBorders>
              <w:top w:val="single" w:color="000000" w:sz="4" w:space="0"/>
              <w:left w:val="single" w:color="000000" w:sz="4" w:space="0"/>
              <w:bottom w:val="single" w:color="000000" w:sz="4" w:space="0"/>
              <w:right w:val="single" w:color="000000" w:sz="4" w:space="0"/>
            </w:tcBorders>
            <w:vAlign w:val="center"/>
          </w:tcPr>
          <w:p>
            <w:pPr>
              <w:spacing w:before="120"/>
              <w:ind w:firstLine="480"/>
              <w:rPr>
                <w:color w:val="000000"/>
                <w:szCs w:val="21"/>
              </w:rPr>
            </w:pPr>
            <w:r>
              <w:rPr>
                <w:color w:val="000000"/>
                <w:szCs w:val="21"/>
              </w:rPr>
              <w:t>K2211+445-K2212+568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721" w:hRule="atLeast"/>
          <w:jc w:val="center"/>
        </w:trPr>
        <w:tc>
          <w:tcPr>
            <w:tcW w:w="2016" w:type="dxa"/>
            <w:tcBorders>
              <w:top w:val="single" w:color="000000" w:sz="4" w:space="0"/>
              <w:left w:val="single" w:color="000000" w:sz="4" w:space="0"/>
              <w:bottom w:val="single" w:color="000000" w:sz="4" w:space="0"/>
              <w:right w:val="single" w:color="000000" w:sz="4" w:space="0"/>
            </w:tcBorders>
            <w:vAlign w:val="center"/>
          </w:tcPr>
          <w:p>
            <w:pPr>
              <w:spacing w:before="120"/>
              <w:jc w:val="center"/>
              <w:rPr>
                <w:szCs w:val="21"/>
              </w:rPr>
            </w:pPr>
            <w:r>
              <w:rPr>
                <w:rFonts w:hint="eastAsia"/>
                <w:szCs w:val="21"/>
              </w:rPr>
              <w:t>监测时间</w:t>
            </w:r>
          </w:p>
        </w:tc>
        <w:tc>
          <w:tcPr>
            <w:tcW w:w="6687" w:type="dxa"/>
            <w:gridSpan w:val="3"/>
            <w:tcBorders>
              <w:top w:val="single" w:color="000000" w:sz="4" w:space="0"/>
              <w:left w:val="single" w:color="000000" w:sz="4" w:space="0"/>
              <w:bottom w:val="single" w:color="000000" w:sz="4" w:space="0"/>
              <w:right w:val="single" w:color="000000" w:sz="4" w:space="0"/>
            </w:tcBorders>
          </w:tcPr>
          <w:p>
            <w:pPr>
              <w:spacing w:before="120"/>
              <w:ind w:firstLine="480"/>
              <w:rPr>
                <w:szCs w:val="21"/>
              </w:rPr>
            </w:pPr>
            <w:r>
              <w:rPr>
                <w:szCs w:val="21"/>
              </w:rPr>
              <w:drawing>
                <wp:inline distT="0" distB="0" distL="0" distR="0">
                  <wp:extent cx="1348740" cy="274320"/>
                  <wp:effectExtent l="0" t="0" r="381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1348740" cy="274320"/>
                          </a:xfrm>
                          <a:prstGeom prst="rect">
                            <a:avLst/>
                          </a:prstGeom>
                          <a:noFill/>
                          <a:ln>
                            <a:noFill/>
                          </a:ln>
                        </pic:spPr>
                      </pic:pic>
                    </a:graphicData>
                  </a:graphic>
                </wp:inline>
              </w:drawing>
            </w:r>
            <w:r>
              <w:rPr>
                <w:szCs w:val="21"/>
              </w:rPr>
              <w:t>---</w:t>
            </w:r>
            <w:r>
              <w:rPr>
                <w:szCs w:val="21"/>
              </w:rPr>
              <w:drawing>
                <wp:inline distT="0" distB="0" distL="0" distR="0">
                  <wp:extent cx="1165860" cy="243840"/>
                  <wp:effectExtent l="0" t="0" r="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1165860" cy="243840"/>
                          </a:xfrm>
                          <a:prstGeom prst="rect">
                            <a:avLst/>
                          </a:prstGeom>
                          <a:noFill/>
                          <a:ln>
                            <a:noFill/>
                          </a:ln>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721" w:hRule="atLeast"/>
          <w:jc w:val="center"/>
        </w:trPr>
        <w:tc>
          <w:tcPr>
            <w:tcW w:w="2016" w:type="dxa"/>
            <w:tcBorders>
              <w:top w:val="single" w:color="000000" w:sz="4" w:space="0"/>
              <w:left w:val="single" w:color="000000" w:sz="4" w:space="0"/>
              <w:bottom w:val="single" w:color="000000" w:sz="4" w:space="0"/>
              <w:right w:val="single" w:color="000000" w:sz="4" w:space="0"/>
            </w:tcBorders>
            <w:vAlign w:val="center"/>
          </w:tcPr>
          <w:p>
            <w:pPr>
              <w:spacing w:before="120"/>
              <w:jc w:val="center"/>
              <w:rPr>
                <w:szCs w:val="21"/>
              </w:rPr>
            </w:pPr>
            <w:r>
              <w:rPr>
                <w:rFonts w:hint="eastAsia"/>
                <w:szCs w:val="21"/>
              </w:rPr>
              <w:t>工程概况</w:t>
            </w:r>
          </w:p>
        </w:tc>
        <w:tc>
          <w:tcPr>
            <w:tcW w:w="6687" w:type="dxa"/>
            <w:gridSpan w:val="3"/>
            <w:tcBorders>
              <w:top w:val="single" w:color="000000" w:sz="4" w:space="0"/>
              <w:left w:val="single" w:color="000000" w:sz="4" w:space="0"/>
              <w:bottom w:val="single" w:color="000000" w:sz="4" w:space="0"/>
              <w:right w:val="single" w:color="000000" w:sz="4" w:space="0"/>
            </w:tcBorders>
            <w:vAlign w:val="center"/>
          </w:tcPr>
          <w:p>
            <w:pPr>
              <w:pStyle w:val="43"/>
              <w:spacing w:line="360" w:lineRule="auto"/>
              <w:ind w:firstLine="0" w:firstLineChars="0"/>
              <w:rPr>
                <w:szCs w:val="21"/>
              </w:rPr>
            </w:pPr>
            <w:r>
              <w:rPr>
                <w:rFonts w:hint="eastAsia"/>
                <w:sz w:val="24"/>
                <w:szCs w:val="21"/>
              </w:rPr>
              <w:t>边坡长度（</w:t>
            </w:r>
            <w:r>
              <w:rPr>
                <w:sz w:val="24"/>
                <w:szCs w:val="21"/>
              </w:rPr>
              <w:t>m</w:t>
            </w:r>
            <w:r>
              <w:rPr>
                <w:rFonts w:hint="eastAsia"/>
                <w:sz w:val="24"/>
                <w:szCs w:val="21"/>
              </w:rPr>
              <w:t>）、最大坡高（</w:t>
            </w:r>
            <w:r>
              <w:rPr>
                <w:sz w:val="24"/>
                <w:szCs w:val="21"/>
              </w:rPr>
              <w:t>m</w:t>
            </w:r>
            <w:r>
              <w:rPr>
                <w:rFonts w:hint="eastAsia"/>
                <w:sz w:val="24"/>
                <w:szCs w:val="21"/>
              </w:rPr>
              <w:t>）、边坡类型、</w:t>
            </w:r>
            <w:r>
              <w:rPr>
                <w:rFonts w:hint="eastAsia" w:ascii="宋体" w:hAnsi="宋体"/>
                <w:sz w:val="24"/>
              </w:rPr>
              <w:t>坡形坡率与防护</w:t>
            </w:r>
            <w:del w:id="0" w:author="Administrator" w:date="2017-09-01T14:26:01Z">
              <w:r>
                <w:rPr>
                  <w:rFonts w:hint="eastAsia" w:ascii="宋体" w:hAnsi="宋体"/>
                  <w:sz w:val="24"/>
                </w:rPr>
                <w:delText>加固</w:delText>
              </w:r>
            </w:del>
            <w:ins w:id="1" w:author="Administrator" w:date="2017-09-01T14:26:01Z">
              <w:r>
                <w:rPr>
                  <w:rFonts w:hint="eastAsia" w:ascii="宋体" w:hAnsi="宋体"/>
                  <w:sz w:val="24"/>
                  <w:lang w:eastAsia="zh-CN"/>
                </w:rPr>
                <w:t>（</w:t>
              </w:r>
            </w:ins>
            <w:ins w:id="2" w:author="Administrator" w:date="2017-09-01T14:26:06Z">
              <w:r>
                <w:rPr>
                  <w:rFonts w:hint="eastAsia" w:ascii="宋体" w:hAnsi="宋体"/>
                  <w:sz w:val="24"/>
                  <w:lang w:eastAsia="zh-CN"/>
                </w:rPr>
                <w:t>多少</w:t>
              </w:r>
            </w:ins>
            <w:ins w:id="3" w:author="Administrator" w:date="2017-09-01T14:26:09Z">
              <w:r>
                <w:rPr>
                  <w:rFonts w:hint="eastAsia" w:ascii="宋体" w:hAnsi="宋体"/>
                  <w:sz w:val="24"/>
                  <w:lang w:eastAsia="zh-CN"/>
                </w:rPr>
                <w:t>级</w:t>
              </w:r>
            </w:ins>
            <w:ins w:id="4" w:author="Administrator" w:date="2017-09-01T14:26:10Z">
              <w:r>
                <w:rPr>
                  <w:rFonts w:hint="eastAsia" w:ascii="宋体" w:hAnsi="宋体"/>
                  <w:sz w:val="24"/>
                  <w:lang w:eastAsia="zh-CN"/>
                </w:rPr>
                <w:t>坡</w:t>
              </w:r>
            </w:ins>
            <w:ins w:id="5" w:author="Administrator" w:date="2017-09-01T14:26:01Z">
              <w:r>
                <w:rPr>
                  <w:rFonts w:hint="eastAsia" w:ascii="宋体" w:hAnsi="宋体"/>
                  <w:sz w:val="24"/>
                  <w:lang w:eastAsia="zh-CN"/>
                </w:rPr>
                <w:t>）</w:t>
              </w:r>
            </w:ins>
            <w:r>
              <w:rPr>
                <w:rFonts w:hint="eastAsia" w:ascii="宋体" w:hAnsi="宋体"/>
                <w:sz w:val="24"/>
                <w:lang w:eastAsia="zh-CN"/>
              </w:rPr>
              <w:t>，</w:t>
            </w:r>
            <w:ins w:id="6" w:author="Administrator" w:date="2017-09-01T14:25:45Z">
              <w:r>
                <w:rPr>
                  <w:rFonts w:hint="eastAsia" w:ascii="宋体" w:hAnsi="宋体"/>
                  <w:sz w:val="24"/>
                  <w:lang w:eastAsia="zh-CN"/>
                </w:rPr>
                <w:t>边坡</w:t>
              </w:r>
            </w:ins>
            <w:ins w:id="7" w:author="Administrator" w:date="2017-09-01T14:25:48Z">
              <w:r>
                <w:rPr>
                  <w:rFonts w:hint="eastAsia" w:ascii="宋体" w:hAnsi="宋体"/>
                  <w:sz w:val="24"/>
                  <w:lang w:eastAsia="zh-CN"/>
                </w:rPr>
                <w:t>位置</w:t>
              </w:r>
            </w:ins>
            <w:ins w:id="8" w:author="Administrator" w:date="2017-09-01T14:25:50Z">
              <w:r>
                <w:rPr>
                  <w:rFonts w:hint="eastAsia" w:ascii="宋体" w:hAnsi="宋体"/>
                  <w:sz w:val="24"/>
                  <w:lang w:eastAsia="zh-CN"/>
                </w:rPr>
                <w:t>（</w:t>
              </w:r>
            </w:ins>
            <w:ins w:id="9" w:author="Administrator" w:date="2017-09-01T14:25:52Z">
              <w:r>
                <w:rPr>
                  <w:rFonts w:hint="eastAsia" w:ascii="宋体" w:hAnsi="宋体"/>
                  <w:sz w:val="24"/>
                  <w:lang w:eastAsia="zh-CN"/>
                </w:rPr>
                <w:t>左侧</w:t>
              </w:r>
            </w:ins>
            <w:ins w:id="10" w:author="Administrator" w:date="2017-09-01T14:25:53Z">
              <w:r>
                <w:rPr>
                  <w:rFonts w:hint="eastAsia" w:ascii="宋体" w:hAnsi="宋体"/>
                  <w:sz w:val="24"/>
                  <w:lang w:eastAsia="zh-CN"/>
                </w:rPr>
                <w:t>，</w:t>
              </w:r>
            </w:ins>
            <w:ins w:id="11" w:author="Administrator" w:date="2017-09-01T14:25:54Z">
              <w:r>
                <w:rPr>
                  <w:rFonts w:hint="eastAsia" w:ascii="宋体" w:hAnsi="宋体"/>
                  <w:sz w:val="24"/>
                  <w:lang w:eastAsia="zh-CN"/>
                </w:rPr>
                <w:t>右侧</w:t>
              </w:r>
            </w:ins>
            <w:ins w:id="12" w:author="Administrator" w:date="2017-09-01T14:25:50Z">
              <w:r>
                <w:rPr>
                  <w:rFonts w:hint="eastAsia" w:ascii="宋体" w:hAnsi="宋体"/>
                  <w:sz w:val="24"/>
                  <w:lang w:eastAsia="zh-CN"/>
                </w:rPr>
                <w:t>）</w:t>
              </w:r>
            </w:ins>
            <w:del w:id="13" w:author="Administrator" w:date="2017-09-01T14:25:47Z">
              <w:r>
                <w:rPr>
                  <w:rFonts w:hint="eastAsia" w:ascii="宋体" w:hAnsi="宋体"/>
                  <w:sz w:val="24"/>
                  <w:lang w:eastAsia="zh-CN"/>
                </w:rPr>
                <w:delText>位置</w:delText>
              </w:r>
            </w:del>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41" w:hRule="atLeast"/>
          <w:jc w:val="center"/>
        </w:trPr>
        <w:tc>
          <w:tcPr>
            <w:tcW w:w="2016" w:type="dxa"/>
            <w:tcBorders>
              <w:top w:val="single" w:color="000000" w:sz="4" w:space="0"/>
              <w:left w:val="single" w:color="000000" w:sz="4" w:space="0"/>
              <w:bottom w:val="single" w:color="000000" w:sz="4" w:space="0"/>
              <w:right w:val="single" w:color="000000" w:sz="4" w:space="0"/>
            </w:tcBorders>
            <w:vAlign w:val="center"/>
          </w:tcPr>
          <w:p>
            <w:pPr>
              <w:spacing w:before="120"/>
              <w:jc w:val="center"/>
              <w:rPr>
                <w:szCs w:val="21"/>
              </w:rPr>
            </w:pPr>
            <w:r>
              <w:rPr>
                <w:rFonts w:hint="eastAsia"/>
                <w:szCs w:val="21"/>
              </w:rPr>
              <w:t>工程地质条件</w:t>
            </w:r>
          </w:p>
        </w:tc>
        <w:tc>
          <w:tcPr>
            <w:tcW w:w="6687" w:type="dxa"/>
            <w:gridSpan w:val="3"/>
            <w:tcBorders>
              <w:top w:val="single" w:color="000000" w:sz="4" w:space="0"/>
              <w:left w:val="single" w:color="000000" w:sz="4" w:space="0"/>
              <w:bottom w:val="single" w:color="000000" w:sz="4" w:space="0"/>
              <w:right w:val="single" w:color="000000" w:sz="4" w:space="0"/>
            </w:tcBorders>
            <w:vAlign w:val="center"/>
          </w:tcPr>
          <w:p>
            <w:pPr>
              <w:pStyle w:val="43"/>
              <w:spacing w:line="360" w:lineRule="auto"/>
              <w:ind w:firstLine="0" w:firstLineChars="0"/>
              <w:jc w:val="left"/>
              <w:rPr>
                <w:szCs w:val="21"/>
              </w:rPr>
            </w:pPr>
            <w:r>
              <w:rPr>
                <w:rFonts w:hint="eastAsia" w:ascii="宋体" w:hAnsi="宋体"/>
                <w:sz w:val="24"/>
              </w:rPr>
              <w:t>地形地貌、地层岩性、地质构造、水文地质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41" w:hRule="atLeast"/>
          <w:jc w:val="center"/>
        </w:trPr>
        <w:tc>
          <w:tcPr>
            <w:tcW w:w="2016" w:type="dxa"/>
            <w:tcBorders>
              <w:top w:val="single" w:color="000000" w:sz="4" w:space="0"/>
              <w:left w:val="single" w:color="000000" w:sz="4" w:space="0"/>
              <w:bottom w:val="single" w:color="000000" w:sz="4" w:space="0"/>
              <w:right w:val="single" w:color="000000" w:sz="4" w:space="0"/>
            </w:tcBorders>
            <w:vAlign w:val="center"/>
          </w:tcPr>
          <w:p>
            <w:pPr>
              <w:spacing w:before="120"/>
              <w:jc w:val="center"/>
              <w:rPr>
                <w:szCs w:val="21"/>
              </w:rPr>
            </w:pPr>
            <w:r>
              <w:rPr>
                <w:rFonts w:hint="eastAsia"/>
              </w:rPr>
              <w:t>监测手段</w:t>
            </w:r>
          </w:p>
        </w:tc>
        <w:tc>
          <w:tcPr>
            <w:tcW w:w="6687" w:type="dxa"/>
            <w:gridSpan w:val="3"/>
            <w:tcBorders>
              <w:top w:val="single" w:color="000000" w:sz="4" w:space="0"/>
              <w:left w:val="single" w:color="000000" w:sz="4" w:space="0"/>
              <w:bottom w:val="single" w:color="000000" w:sz="4" w:space="0"/>
              <w:right w:val="single" w:color="000000" w:sz="4" w:space="0"/>
            </w:tcBorders>
            <w:vAlign w:val="center"/>
          </w:tcPr>
          <w:p>
            <w:pPr>
              <w:pStyle w:val="43"/>
              <w:spacing w:line="360" w:lineRule="auto"/>
              <w:ind w:firstLine="0" w:firstLineChars="0"/>
              <w:jc w:val="left"/>
              <w:rPr>
                <w:szCs w:val="21"/>
              </w:rPr>
            </w:pPr>
            <w:r>
              <w:rPr>
                <w:rFonts w:hint="eastAsia"/>
                <w:sz w:val="24"/>
              </w:rPr>
              <w:t>深部位移监测</w:t>
            </w:r>
            <w:r>
              <w:rPr>
                <w:sz w:val="24"/>
              </w:rPr>
              <w:t>/</w:t>
            </w:r>
            <w:r>
              <w:rPr>
                <w:rFonts w:hint="eastAsia"/>
                <w:sz w:val="24"/>
              </w:rPr>
              <w:t>地表变形监测</w:t>
            </w:r>
            <w:r>
              <w:rPr>
                <w:sz w:val="24"/>
              </w:rPr>
              <w:t>/</w:t>
            </w:r>
            <w:r>
              <w:rPr>
                <w:rFonts w:hint="eastAsia"/>
                <w:sz w:val="24"/>
              </w:rPr>
              <w:t>其它监测手段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082" w:hRule="atLeast"/>
          <w:jc w:val="center"/>
        </w:trPr>
        <w:tc>
          <w:tcPr>
            <w:tcW w:w="2016" w:type="dxa"/>
            <w:tcBorders>
              <w:top w:val="single" w:color="000000" w:sz="4" w:space="0"/>
              <w:left w:val="single" w:color="000000" w:sz="4" w:space="0"/>
              <w:bottom w:val="single" w:color="000000" w:sz="4" w:space="0"/>
              <w:right w:val="single" w:color="000000" w:sz="4" w:space="0"/>
            </w:tcBorders>
            <w:vAlign w:val="center"/>
          </w:tcPr>
          <w:p>
            <w:pPr>
              <w:spacing w:before="120"/>
              <w:jc w:val="center"/>
              <w:rPr>
                <w:szCs w:val="21"/>
              </w:rPr>
            </w:pPr>
            <w:r>
              <w:rPr>
                <w:rFonts w:hint="eastAsia"/>
                <w:szCs w:val="21"/>
              </w:rPr>
              <w:t>监测结果</w:t>
            </w:r>
          </w:p>
        </w:tc>
        <w:tc>
          <w:tcPr>
            <w:tcW w:w="6687" w:type="dxa"/>
            <w:gridSpan w:val="3"/>
            <w:tcBorders>
              <w:top w:val="single" w:color="000000" w:sz="4" w:space="0"/>
              <w:left w:val="single" w:color="000000" w:sz="4" w:space="0"/>
              <w:bottom w:val="single" w:color="000000" w:sz="4" w:space="0"/>
              <w:right w:val="single" w:color="000000" w:sz="4" w:space="0"/>
            </w:tcBorders>
          </w:tcPr>
          <w:p>
            <w:pPr>
              <w:spacing w:before="120"/>
              <w:ind w:firstLine="480"/>
              <w:jc w:val="left"/>
              <w:rPr>
                <w:ins w:id="14" w:author="Administrator" w:date="2017-09-01T14:47:25Z"/>
                <w:rFonts w:hint="eastAsia"/>
                <w:color w:val="FF0000"/>
                <w:szCs w:val="21"/>
                <w:lang w:val="en-US" w:eastAsia="zh-CN"/>
              </w:rPr>
            </w:pPr>
            <w:r>
              <w:rPr>
                <w:rFonts w:hint="eastAsia"/>
                <w:color w:val="FF0000"/>
                <w:szCs w:val="21"/>
              </w:rPr>
              <w:t>该边坡</w:t>
            </w:r>
            <w:del w:id="15" w:author="Administrator" w:date="2017-09-01T14:47:08Z">
              <w:r>
                <w:rPr>
                  <w:rFonts w:hint="eastAsia"/>
                  <w:color w:val="FF0000"/>
                  <w:szCs w:val="21"/>
                </w:rPr>
                <w:delText>共</w:delText>
              </w:r>
            </w:del>
            <w:ins w:id="16" w:author="Administrator" w:date="2017-09-01T14:46:46Z">
              <w:r>
                <w:rPr>
                  <w:rFonts w:hint="eastAsia"/>
                  <w:color w:val="FF0000"/>
                  <w:szCs w:val="21"/>
                  <w:lang w:val="en-US" w:eastAsia="zh-CN"/>
                </w:rPr>
                <w:t>深部</w:t>
              </w:r>
            </w:ins>
            <w:ins w:id="17" w:author="Administrator" w:date="2017-09-01T14:47:41Z">
              <w:r>
                <w:rPr>
                  <w:rFonts w:hint="eastAsia"/>
                  <w:color w:val="FF0000"/>
                  <w:szCs w:val="21"/>
                  <w:lang w:val="en-US" w:eastAsia="zh-CN"/>
                </w:rPr>
                <w:t>位移</w:t>
              </w:r>
            </w:ins>
            <w:ins w:id="18" w:author="Administrator" w:date="2017-09-01T14:47:28Z">
              <w:r>
                <w:rPr>
                  <w:rFonts w:hint="eastAsia"/>
                  <w:color w:val="FF0000"/>
                  <w:szCs w:val="21"/>
                  <w:lang w:val="en-US" w:eastAsia="zh-CN"/>
                </w:rPr>
                <w:t>监测</w:t>
              </w:r>
            </w:ins>
            <w:ins w:id="19" w:author="Administrator" w:date="2017-09-01T14:47:10Z">
              <w:r>
                <w:rPr>
                  <w:rFonts w:hint="eastAsia"/>
                  <w:color w:val="FF0000"/>
                  <w:szCs w:val="21"/>
                  <w:lang w:val="en-US" w:eastAsia="zh-CN"/>
                </w:rPr>
                <w:t>断面</w:t>
              </w:r>
            </w:ins>
            <w:ins w:id="20" w:author="Administrator" w:date="2017-09-01T14:47:12Z">
              <w:r>
                <w:rPr>
                  <w:rFonts w:hint="eastAsia"/>
                  <w:color w:val="FF0000"/>
                  <w:szCs w:val="21"/>
                  <w:lang w:val="en-US" w:eastAsia="zh-CN"/>
                </w:rPr>
                <w:t>xx</w:t>
              </w:r>
            </w:ins>
            <w:ins w:id="21" w:author="Administrator" w:date="2017-09-01T14:47:14Z">
              <w:r>
                <w:rPr>
                  <w:rFonts w:hint="eastAsia"/>
                  <w:color w:val="FF0000"/>
                  <w:szCs w:val="21"/>
                  <w:lang w:val="en-US" w:eastAsia="zh-CN"/>
                </w:rPr>
                <w:t>个</w:t>
              </w:r>
            </w:ins>
            <w:ins w:id="22" w:author="Administrator" w:date="2017-09-01T14:47:15Z">
              <w:r>
                <w:rPr>
                  <w:rFonts w:hint="eastAsia"/>
                  <w:color w:val="FF0000"/>
                  <w:szCs w:val="21"/>
                  <w:lang w:val="en-US" w:eastAsia="zh-CN"/>
                </w:rPr>
                <w:t>，</w:t>
              </w:r>
            </w:ins>
            <w:ins w:id="23" w:author="Administrator" w:date="2017-09-01T14:47:16Z">
              <w:r>
                <w:rPr>
                  <w:rFonts w:hint="eastAsia"/>
                  <w:color w:val="FF0000"/>
                  <w:szCs w:val="21"/>
                  <w:lang w:val="en-US" w:eastAsia="zh-CN"/>
                </w:rPr>
                <w:t>地表</w:t>
              </w:r>
            </w:ins>
            <w:ins w:id="24" w:author="Administrator" w:date="2017-09-01T14:47:34Z">
              <w:r>
                <w:rPr>
                  <w:rFonts w:hint="eastAsia"/>
                  <w:color w:val="FF0000"/>
                  <w:szCs w:val="21"/>
                  <w:lang w:val="en-US" w:eastAsia="zh-CN"/>
                </w:rPr>
                <w:t>变形</w:t>
              </w:r>
            </w:ins>
            <w:ins w:id="25" w:author="Administrator" w:date="2017-09-01T14:47:36Z">
              <w:r>
                <w:rPr>
                  <w:rFonts w:hint="eastAsia"/>
                  <w:color w:val="FF0000"/>
                  <w:szCs w:val="21"/>
                  <w:lang w:val="en-US" w:eastAsia="zh-CN"/>
                </w:rPr>
                <w:t>监测</w:t>
              </w:r>
            </w:ins>
            <w:ins w:id="26" w:author="Administrator" w:date="2017-09-01T14:47:17Z">
              <w:r>
                <w:rPr>
                  <w:rFonts w:hint="eastAsia"/>
                  <w:color w:val="FF0000"/>
                  <w:szCs w:val="21"/>
                  <w:lang w:val="en-US" w:eastAsia="zh-CN"/>
                </w:rPr>
                <w:t>断面</w:t>
              </w:r>
            </w:ins>
            <w:ins w:id="27" w:author="Administrator" w:date="2017-09-01T14:47:18Z">
              <w:r>
                <w:rPr>
                  <w:rFonts w:hint="eastAsia"/>
                  <w:color w:val="FF0000"/>
                  <w:szCs w:val="21"/>
                  <w:lang w:val="en-US" w:eastAsia="zh-CN"/>
                </w:rPr>
                <w:t>xx</w:t>
              </w:r>
            </w:ins>
            <w:ins w:id="28" w:author="Administrator" w:date="2017-09-01T14:47:20Z">
              <w:r>
                <w:rPr>
                  <w:rFonts w:hint="eastAsia"/>
                  <w:color w:val="FF0000"/>
                  <w:szCs w:val="21"/>
                  <w:lang w:val="en-US" w:eastAsia="zh-CN"/>
                </w:rPr>
                <w:t>个</w:t>
              </w:r>
            </w:ins>
          </w:p>
          <w:p>
            <w:pPr>
              <w:spacing w:before="120"/>
              <w:ind w:firstLine="480"/>
              <w:jc w:val="left"/>
              <w:rPr>
                <w:ins w:id="29" w:author="Administrator" w:date="2017-09-01T14:49:42Z"/>
                <w:rFonts w:hint="eastAsia"/>
                <w:color w:val="FF0000"/>
                <w:szCs w:val="21"/>
                <w:lang w:eastAsia="zh-CN"/>
              </w:rPr>
            </w:pPr>
            <w:ins w:id="30" w:author="Administrator" w:date="2017-09-01T14:49:42Z">
              <w:r>
                <w:rPr>
                  <w:rFonts w:hint="eastAsia"/>
                  <w:color w:val="FF0000"/>
                  <w:szCs w:val="21"/>
                  <w:lang w:eastAsia="zh-CN"/>
                </w:rPr>
                <w:t>深部位移监测</w:t>
              </w:r>
            </w:ins>
            <w:ins w:id="31" w:author="Administrator" w:date="2017-09-01T14:49:42Z">
              <w:r>
                <w:rPr>
                  <w:rFonts w:hint="eastAsia"/>
                  <w:color w:val="FF0000"/>
                  <w:szCs w:val="21"/>
                  <w:lang w:val="en-US" w:eastAsia="zh-CN"/>
                </w:rPr>
                <w:t>断面</w:t>
              </w:r>
            </w:ins>
          </w:p>
          <w:p>
            <w:pPr>
              <w:spacing w:before="120"/>
              <w:ind w:firstLine="480"/>
              <w:jc w:val="left"/>
              <w:rPr>
                <w:ins w:id="32" w:author="Administrator" w:date="2017-09-01T14:50:13Z"/>
                <w:rFonts w:hint="eastAsia"/>
                <w:color w:val="FF0000"/>
                <w:szCs w:val="21"/>
                <w:lang w:val="en-US" w:eastAsia="zh-CN"/>
              </w:rPr>
            </w:pPr>
            <w:ins w:id="33" w:author="Administrator" w:date="2017-09-01T14:49:42Z">
              <w:r>
                <w:rPr>
                  <w:rFonts w:hint="eastAsia"/>
                  <w:color w:val="FF0000"/>
                  <w:szCs w:val="21"/>
                  <w:lang w:val="en-US" w:eastAsia="zh-CN"/>
                </w:rPr>
                <w:t>断面：K37+666    测点</w:t>
              </w:r>
            </w:ins>
            <w:ins w:id="34" w:author="Administrator" w:date="2017-09-01T14:50:04Z">
              <w:r>
                <w:rPr>
                  <w:rFonts w:hint="eastAsia"/>
                  <w:color w:val="FF0000"/>
                  <w:szCs w:val="21"/>
                  <w:lang w:val="en-US" w:eastAsia="zh-CN"/>
                </w:rPr>
                <w:t>数量</w:t>
              </w:r>
            </w:ins>
            <w:ins w:id="35" w:author="Administrator" w:date="2017-09-01T14:50:05Z">
              <w:r>
                <w:rPr>
                  <w:rFonts w:hint="eastAsia"/>
                  <w:color w:val="FF0000"/>
                  <w:szCs w:val="21"/>
                  <w:lang w:val="en-US" w:eastAsia="zh-CN"/>
                </w:rPr>
                <w:t>：</w:t>
              </w:r>
            </w:ins>
            <w:ins w:id="36" w:author="Administrator" w:date="2017-09-01T14:50:08Z">
              <w:r>
                <w:rPr>
                  <w:rFonts w:hint="eastAsia"/>
                  <w:color w:val="FF0000"/>
                  <w:szCs w:val="21"/>
                  <w:lang w:val="en-US" w:eastAsia="zh-CN"/>
                </w:rPr>
                <w:t>2</w:t>
              </w:r>
            </w:ins>
            <w:ins w:id="37" w:author="Administrator" w:date="2017-09-01T14:50:09Z">
              <w:r>
                <w:rPr>
                  <w:rFonts w:hint="eastAsia"/>
                  <w:color w:val="FF0000"/>
                  <w:szCs w:val="21"/>
                  <w:lang w:val="en-US" w:eastAsia="zh-CN"/>
                </w:rPr>
                <w:t>个</w:t>
              </w:r>
            </w:ins>
          </w:p>
          <w:p>
            <w:pPr>
              <w:spacing w:before="120"/>
              <w:ind w:firstLine="480"/>
              <w:jc w:val="left"/>
              <w:rPr>
                <w:ins w:id="39" w:author="Administrator" w:date="2017-09-01T14:50:13Z"/>
                <w:rFonts w:hint="eastAsia"/>
                <w:color w:val="FF0000"/>
                <w:szCs w:val="21"/>
                <w:lang w:val="en-US" w:eastAsia="zh-CN"/>
              </w:rPr>
              <w:pPrChange w:id="38" w:author="Administrator" w:date="2017-09-01T14:50:17Z">
                <w:pPr>
                  <w:spacing w:before="120"/>
                  <w:ind w:firstLine="480"/>
                  <w:jc w:val="left"/>
                </w:pPr>
              </w:pPrChange>
            </w:pPr>
            <w:ins w:id="40" w:author="Administrator" w:date="2017-09-01T14:50:13Z">
              <w:r>
                <w:rPr>
                  <w:rFonts w:hint="eastAsia"/>
                  <w:color w:val="FF0000"/>
                  <w:szCs w:val="21"/>
                  <w:lang w:val="en-US" w:eastAsia="zh-CN"/>
                </w:rPr>
                <w:t>断面：K37+66</w:t>
              </w:r>
            </w:ins>
            <w:ins w:id="41" w:author="Administrator" w:date="2017-09-01T14:50:20Z">
              <w:r>
                <w:rPr>
                  <w:rFonts w:hint="eastAsia"/>
                  <w:color w:val="FF0000"/>
                  <w:szCs w:val="21"/>
                  <w:lang w:val="en-US" w:eastAsia="zh-CN"/>
                </w:rPr>
                <w:t>7</w:t>
              </w:r>
            </w:ins>
            <w:ins w:id="42" w:author="Administrator" w:date="2017-09-01T14:50:13Z">
              <w:r>
                <w:rPr>
                  <w:rFonts w:hint="eastAsia"/>
                  <w:color w:val="FF0000"/>
                  <w:szCs w:val="21"/>
                  <w:lang w:val="en-US" w:eastAsia="zh-CN"/>
                </w:rPr>
                <w:t xml:space="preserve">    测点数量：</w:t>
              </w:r>
            </w:ins>
            <w:ins w:id="43" w:author="Administrator" w:date="2017-09-01T14:50:24Z">
              <w:r>
                <w:rPr>
                  <w:rFonts w:hint="eastAsia"/>
                  <w:color w:val="FF0000"/>
                  <w:szCs w:val="21"/>
                  <w:lang w:val="en-US" w:eastAsia="zh-CN"/>
                </w:rPr>
                <w:t>4</w:t>
              </w:r>
            </w:ins>
            <w:ins w:id="44" w:author="Administrator" w:date="2017-09-01T14:50:13Z">
              <w:r>
                <w:rPr>
                  <w:rFonts w:hint="eastAsia"/>
                  <w:color w:val="FF0000"/>
                  <w:szCs w:val="21"/>
                  <w:lang w:val="en-US" w:eastAsia="zh-CN"/>
                </w:rPr>
                <w:t>个</w:t>
              </w:r>
            </w:ins>
          </w:p>
          <w:p>
            <w:pPr>
              <w:spacing w:before="120"/>
              <w:ind w:firstLine="480"/>
              <w:jc w:val="left"/>
              <w:rPr>
                <w:ins w:id="46" w:author="Administrator" w:date="2017-09-01T14:50:14Z"/>
                <w:rFonts w:hint="eastAsia"/>
                <w:color w:val="FF0000"/>
                <w:szCs w:val="21"/>
                <w:lang w:val="en-US" w:eastAsia="zh-CN"/>
              </w:rPr>
              <w:pPrChange w:id="45" w:author="Administrator" w:date="2017-09-01T14:50:18Z">
                <w:pPr>
                  <w:spacing w:before="120"/>
                  <w:ind w:firstLine="480"/>
                  <w:jc w:val="left"/>
                </w:pPr>
              </w:pPrChange>
            </w:pPr>
            <w:ins w:id="47" w:author="Administrator" w:date="2017-09-01T14:50:14Z">
              <w:r>
                <w:rPr>
                  <w:rFonts w:hint="eastAsia"/>
                  <w:color w:val="FF0000"/>
                  <w:szCs w:val="21"/>
                  <w:lang w:val="en-US" w:eastAsia="zh-CN"/>
                </w:rPr>
                <w:t>断面：K37+66</w:t>
              </w:r>
            </w:ins>
            <w:ins w:id="48" w:author="Administrator" w:date="2017-09-01T14:50:21Z">
              <w:r>
                <w:rPr>
                  <w:rFonts w:hint="eastAsia"/>
                  <w:color w:val="FF0000"/>
                  <w:szCs w:val="21"/>
                  <w:lang w:val="en-US" w:eastAsia="zh-CN"/>
                </w:rPr>
                <w:t>8</w:t>
              </w:r>
            </w:ins>
            <w:ins w:id="49" w:author="Administrator" w:date="2017-09-01T14:50:14Z">
              <w:r>
                <w:rPr>
                  <w:rFonts w:hint="eastAsia"/>
                  <w:color w:val="FF0000"/>
                  <w:szCs w:val="21"/>
                  <w:lang w:val="en-US" w:eastAsia="zh-CN"/>
                </w:rPr>
                <w:t xml:space="preserve">    测点数量：</w:t>
              </w:r>
            </w:ins>
            <w:ins w:id="50" w:author="Administrator" w:date="2017-09-01T14:50:25Z">
              <w:r>
                <w:rPr>
                  <w:rFonts w:hint="eastAsia"/>
                  <w:color w:val="FF0000"/>
                  <w:szCs w:val="21"/>
                  <w:lang w:val="en-US" w:eastAsia="zh-CN"/>
                </w:rPr>
                <w:t>5</w:t>
              </w:r>
            </w:ins>
            <w:ins w:id="51" w:author="Administrator" w:date="2017-09-01T14:50:14Z">
              <w:r>
                <w:rPr>
                  <w:rFonts w:hint="eastAsia"/>
                  <w:color w:val="FF0000"/>
                  <w:szCs w:val="21"/>
                  <w:lang w:val="en-US" w:eastAsia="zh-CN"/>
                </w:rPr>
                <w:t>个</w:t>
              </w:r>
            </w:ins>
          </w:p>
          <w:p>
            <w:pPr>
              <w:spacing w:before="120"/>
              <w:ind w:firstLine="480"/>
              <w:jc w:val="left"/>
              <w:rPr>
                <w:ins w:id="53" w:author="Administrator" w:date="2017-09-01T14:50:00Z"/>
                <w:rFonts w:hint="eastAsia"/>
                <w:color w:val="FF0000"/>
                <w:szCs w:val="21"/>
                <w:lang w:val="en-US" w:eastAsia="zh-CN"/>
              </w:rPr>
              <w:pPrChange w:id="52" w:author="Administrator" w:date="2017-09-01T14:50:30Z">
                <w:pPr>
                  <w:spacing w:before="120"/>
                  <w:ind w:firstLine="480"/>
                  <w:jc w:val="left"/>
                </w:pPr>
              </w:pPrChange>
            </w:pPr>
            <w:ins w:id="54" w:author="Administrator" w:date="2017-09-01T14:50:14Z">
              <w:r>
                <w:rPr>
                  <w:rFonts w:hint="eastAsia"/>
                  <w:color w:val="FF0000"/>
                  <w:szCs w:val="21"/>
                  <w:lang w:val="en-US" w:eastAsia="zh-CN"/>
                </w:rPr>
                <w:t>断面：K37+66</w:t>
              </w:r>
            </w:ins>
            <w:ins w:id="55" w:author="Administrator" w:date="2017-09-01T14:50:22Z">
              <w:r>
                <w:rPr>
                  <w:rFonts w:hint="eastAsia"/>
                  <w:color w:val="FF0000"/>
                  <w:szCs w:val="21"/>
                  <w:lang w:val="en-US" w:eastAsia="zh-CN"/>
                </w:rPr>
                <w:t>9</w:t>
              </w:r>
            </w:ins>
            <w:ins w:id="56" w:author="Administrator" w:date="2017-09-01T14:50:14Z">
              <w:r>
                <w:rPr>
                  <w:rFonts w:hint="eastAsia"/>
                  <w:color w:val="FF0000"/>
                  <w:szCs w:val="21"/>
                  <w:lang w:val="en-US" w:eastAsia="zh-CN"/>
                </w:rPr>
                <w:t xml:space="preserve">    测点数量：</w:t>
              </w:r>
            </w:ins>
            <w:ins w:id="57" w:author="Administrator" w:date="2017-09-01T14:50:26Z">
              <w:r>
                <w:rPr>
                  <w:rFonts w:hint="eastAsia"/>
                  <w:color w:val="FF0000"/>
                  <w:szCs w:val="21"/>
                  <w:lang w:val="en-US" w:eastAsia="zh-CN"/>
                </w:rPr>
                <w:t>6</w:t>
              </w:r>
            </w:ins>
            <w:ins w:id="58" w:author="Administrator" w:date="2017-09-01T14:50:14Z">
              <w:r>
                <w:rPr>
                  <w:rFonts w:hint="eastAsia"/>
                  <w:color w:val="FF0000"/>
                  <w:szCs w:val="21"/>
                  <w:lang w:val="en-US" w:eastAsia="zh-CN"/>
                </w:rPr>
                <w:t>个</w:t>
              </w:r>
            </w:ins>
          </w:p>
          <w:p>
            <w:pPr>
              <w:spacing w:before="120"/>
              <w:ind w:firstLine="480"/>
              <w:jc w:val="left"/>
              <w:rPr>
                <w:ins w:id="59" w:author="Administrator" w:date="2017-09-01T14:49:42Z"/>
                <w:rFonts w:hint="eastAsia"/>
                <w:color w:val="FF0000"/>
                <w:szCs w:val="21"/>
                <w:lang w:val="en-US" w:eastAsia="zh-CN"/>
              </w:rPr>
            </w:pPr>
            <w:ins w:id="60" w:author="Administrator" w:date="2017-09-01T14:49:42Z">
              <w:r>
                <w:rPr>
                  <w:rFonts w:hint="eastAsia"/>
                  <w:color w:val="FF0000"/>
                  <w:szCs w:val="21"/>
                  <w:lang w:val="en-US" w:eastAsia="zh-CN"/>
                </w:rPr>
                <w:t>地表变形监测断面</w:t>
              </w:r>
            </w:ins>
          </w:p>
          <w:p>
            <w:pPr>
              <w:spacing w:before="120"/>
              <w:ind w:firstLine="480"/>
              <w:jc w:val="left"/>
              <w:rPr>
                <w:ins w:id="61" w:author="Administrator" w:date="2017-09-01T14:50:35Z"/>
                <w:rFonts w:hint="eastAsia"/>
                <w:color w:val="FF0000"/>
                <w:szCs w:val="21"/>
                <w:lang w:val="en-US" w:eastAsia="zh-CN"/>
              </w:rPr>
            </w:pPr>
            <w:ins w:id="62" w:author="Administrator" w:date="2017-09-01T14:50:35Z">
              <w:r>
                <w:rPr>
                  <w:rFonts w:hint="eastAsia"/>
                  <w:color w:val="FF0000"/>
                  <w:szCs w:val="21"/>
                  <w:lang w:val="en-US" w:eastAsia="zh-CN"/>
                </w:rPr>
                <w:t>断面：K37+666    测点数量：</w:t>
              </w:r>
            </w:ins>
            <w:ins w:id="63" w:author="Administrator" w:date="2017-09-01T14:51:07Z">
              <w:r>
                <w:rPr>
                  <w:rFonts w:hint="eastAsia"/>
                  <w:color w:val="FF0000"/>
                  <w:szCs w:val="21"/>
                  <w:lang w:val="en-US" w:eastAsia="zh-CN"/>
                </w:rPr>
                <w:t>3</w:t>
              </w:r>
            </w:ins>
            <w:ins w:id="64" w:author="Administrator" w:date="2017-09-01T14:50:35Z">
              <w:r>
                <w:rPr>
                  <w:rFonts w:hint="eastAsia"/>
                  <w:color w:val="FF0000"/>
                  <w:szCs w:val="21"/>
                  <w:lang w:val="en-US" w:eastAsia="zh-CN"/>
                </w:rPr>
                <w:t>个</w:t>
              </w:r>
            </w:ins>
          </w:p>
          <w:p>
            <w:pPr>
              <w:spacing w:before="120"/>
              <w:ind w:firstLine="480"/>
              <w:jc w:val="left"/>
              <w:rPr>
                <w:ins w:id="65" w:author="Administrator" w:date="2017-09-01T14:50:35Z"/>
                <w:rFonts w:hint="eastAsia"/>
                <w:color w:val="FF0000"/>
                <w:szCs w:val="21"/>
                <w:lang w:val="en-US" w:eastAsia="zh-CN"/>
              </w:rPr>
            </w:pPr>
            <w:ins w:id="66" w:author="Administrator" w:date="2017-09-01T14:50:35Z">
              <w:r>
                <w:rPr>
                  <w:rFonts w:hint="eastAsia"/>
                  <w:color w:val="FF0000"/>
                  <w:szCs w:val="21"/>
                  <w:lang w:val="en-US" w:eastAsia="zh-CN"/>
                </w:rPr>
                <w:t>断面：K37+667    测点数量：</w:t>
              </w:r>
            </w:ins>
            <w:ins w:id="67" w:author="Administrator" w:date="2017-09-01T14:51:09Z">
              <w:r>
                <w:rPr>
                  <w:rFonts w:hint="eastAsia"/>
                  <w:color w:val="FF0000"/>
                  <w:szCs w:val="21"/>
                  <w:lang w:val="en-US" w:eastAsia="zh-CN"/>
                </w:rPr>
                <w:t>1</w:t>
              </w:r>
            </w:ins>
            <w:ins w:id="68" w:author="Administrator" w:date="2017-09-01T14:50:35Z">
              <w:r>
                <w:rPr>
                  <w:rFonts w:hint="eastAsia"/>
                  <w:color w:val="FF0000"/>
                  <w:szCs w:val="21"/>
                  <w:lang w:val="en-US" w:eastAsia="zh-CN"/>
                </w:rPr>
                <w:t>个</w:t>
              </w:r>
            </w:ins>
          </w:p>
          <w:p>
            <w:pPr>
              <w:spacing w:before="120"/>
              <w:ind w:firstLine="480"/>
              <w:jc w:val="left"/>
              <w:rPr>
                <w:ins w:id="69" w:author="Administrator" w:date="2017-09-01T14:50:35Z"/>
                <w:rFonts w:hint="eastAsia"/>
                <w:color w:val="FF0000"/>
                <w:szCs w:val="21"/>
                <w:lang w:val="en-US" w:eastAsia="zh-CN"/>
              </w:rPr>
            </w:pPr>
            <w:ins w:id="70" w:author="Administrator" w:date="2017-09-01T14:50:35Z">
              <w:r>
                <w:rPr>
                  <w:rFonts w:hint="eastAsia"/>
                  <w:color w:val="FF0000"/>
                  <w:szCs w:val="21"/>
                  <w:lang w:val="en-US" w:eastAsia="zh-CN"/>
                </w:rPr>
                <w:t>断面：K37+668    测点数量：</w:t>
              </w:r>
            </w:ins>
            <w:ins w:id="71" w:author="Administrator" w:date="2017-09-01T14:51:10Z">
              <w:r>
                <w:rPr>
                  <w:rFonts w:hint="eastAsia"/>
                  <w:color w:val="FF0000"/>
                  <w:szCs w:val="21"/>
                  <w:lang w:val="en-US" w:eastAsia="zh-CN"/>
                </w:rPr>
                <w:t>1</w:t>
              </w:r>
            </w:ins>
            <w:ins w:id="72" w:author="Administrator" w:date="2017-09-01T14:50:35Z">
              <w:r>
                <w:rPr>
                  <w:rFonts w:hint="eastAsia"/>
                  <w:color w:val="FF0000"/>
                  <w:szCs w:val="21"/>
                  <w:lang w:val="en-US" w:eastAsia="zh-CN"/>
                </w:rPr>
                <w:t>个</w:t>
              </w:r>
            </w:ins>
            <w:bookmarkStart w:id="188" w:name="_GoBack"/>
            <w:bookmarkEnd w:id="188"/>
          </w:p>
          <w:p>
            <w:pPr>
              <w:spacing w:before="120"/>
              <w:ind w:firstLine="480"/>
              <w:jc w:val="left"/>
              <w:rPr>
                <w:color w:val="FF0000"/>
                <w:szCs w:val="21"/>
              </w:rPr>
              <w:pPrChange w:id="73" w:author="Administrator" w:date="2017-09-01T14:51:17Z">
                <w:pPr>
                  <w:spacing w:before="120"/>
                  <w:ind w:firstLine="480"/>
                  <w:jc w:val="left"/>
                </w:pPr>
              </w:pPrChange>
            </w:pPr>
            <w:ins w:id="74" w:author="Administrator" w:date="2017-09-01T14:50:35Z">
              <w:r>
                <w:rPr>
                  <w:rFonts w:hint="eastAsia"/>
                  <w:color w:val="FF0000"/>
                  <w:szCs w:val="21"/>
                  <w:lang w:val="en-US" w:eastAsia="zh-CN"/>
                </w:rPr>
                <w:t>断面：K37+669    测点数量：</w:t>
              </w:r>
            </w:ins>
            <w:ins w:id="75" w:author="Administrator" w:date="2017-09-01T14:51:11Z">
              <w:r>
                <w:rPr>
                  <w:rFonts w:hint="eastAsia"/>
                  <w:color w:val="FF0000"/>
                  <w:szCs w:val="21"/>
                  <w:lang w:val="en-US" w:eastAsia="zh-CN"/>
                </w:rPr>
                <w:t>1</w:t>
              </w:r>
            </w:ins>
            <w:ins w:id="76" w:author="Administrator" w:date="2017-09-01T14:50:35Z">
              <w:r>
                <w:rPr>
                  <w:rFonts w:hint="eastAsia"/>
                  <w:color w:val="FF0000"/>
                  <w:szCs w:val="21"/>
                  <w:lang w:val="en-US" w:eastAsia="zh-CN"/>
                </w:rPr>
                <w:t>个</w:t>
              </w:r>
            </w:ins>
            <w:del w:id="77" w:author="Administrator" w:date="2017-09-01T14:51:16Z">
              <w:r>
                <w:rPr>
                  <w:rFonts w:hint="eastAsia"/>
                  <w:color w:val="FF0000"/>
                  <w:szCs w:val="21"/>
                </w:rPr>
                <w:delText>布设</w:delText>
              </w:r>
            </w:del>
            <w:del w:id="78" w:author="Administrator" w:date="2017-09-01T14:51:16Z">
              <w:r>
                <w:rPr>
                  <w:rFonts w:hint="eastAsia" w:ascii="宋体" w:hAnsi="宋体"/>
                  <w:color w:val="FF0000"/>
                  <w:szCs w:val="21"/>
                  <w:u w:val="single"/>
                </w:rPr>
                <w:delText>××</w:delText>
              </w:r>
            </w:del>
            <w:del w:id="79" w:author="Administrator" w:date="2017-09-01T14:51:16Z">
              <w:r>
                <w:rPr>
                  <w:rFonts w:hint="eastAsia" w:ascii="宋体" w:hAnsi="宋体"/>
                  <w:color w:val="FF0000"/>
                  <w:szCs w:val="21"/>
                </w:rPr>
                <w:delText>个</w:delText>
              </w:r>
            </w:del>
            <w:del w:id="80" w:author="Administrator" w:date="2017-09-01T14:51:16Z">
              <w:r>
                <w:rPr>
                  <w:rFonts w:hint="eastAsia"/>
                  <w:color w:val="FF0000"/>
                  <w:szCs w:val="21"/>
                </w:rPr>
                <w:delText>监测孔</w:delText>
              </w:r>
            </w:del>
            <w:del w:id="81" w:author="Administrator" w:date="2017-09-01T14:27:21Z">
              <w:r>
                <w:rPr>
                  <w:rFonts w:hint="eastAsia"/>
                  <w:color w:val="FF0000"/>
                  <w:szCs w:val="21"/>
                </w:rPr>
                <w:delText>，各监测孔内传感器间距</w:delText>
              </w:r>
            </w:del>
            <w:del w:id="82" w:author="Administrator" w:date="2017-09-01T14:27:21Z">
              <w:r>
                <w:rPr>
                  <w:rFonts w:hint="eastAsia" w:ascii="宋体" w:hAnsi="宋体"/>
                  <w:color w:val="FF0000"/>
                  <w:szCs w:val="21"/>
                  <w:u w:val="single"/>
                </w:rPr>
                <w:delText>××</w:delText>
              </w:r>
            </w:del>
            <w:del w:id="83" w:author="Administrator" w:date="2017-09-01T14:27:21Z">
              <w:r>
                <w:rPr>
                  <w:rFonts w:hint="eastAsia" w:ascii="宋体" w:hAnsi="宋体"/>
                  <w:color w:val="FF0000"/>
                  <w:szCs w:val="21"/>
                </w:rPr>
                <w:delText>m，</w:delText>
              </w:r>
            </w:del>
            <w:del w:id="84" w:author="Administrator" w:date="2017-09-01T14:27:21Z">
              <w:r>
                <w:rPr>
                  <w:rFonts w:hint="eastAsia"/>
                  <w:color w:val="FF0000"/>
                  <w:szCs w:val="21"/>
                </w:rPr>
                <w:delText>测孔布设见监测布置平面图。</w:delText>
              </w:r>
            </w:del>
          </w:p>
          <w:p>
            <w:pPr>
              <w:numPr>
                <w:ilvl w:val="0"/>
                <w:numId w:val="37"/>
                <w:ins w:id="86" w:author="Administrator" w:date="2017-09-01T14:28:52Z"/>
              </w:numPr>
              <w:spacing w:before="120"/>
              <w:ind w:firstLine="480"/>
              <w:rPr>
                <w:ins w:id="87" w:author="Administrator" w:date="2017-09-01T14:28:52Z"/>
                <w:rFonts w:hint="eastAsia" w:ascii="宋体" w:hAnsi="宋体" w:cs="宋体"/>
                <w:color w:val="000000"/>
              </w:rPr>
              <w:pPrChange w:id="85" w:author="Administrator" w:date="2017-09-01T14:28:52Z">
                <w:pPr>
                  <w:spacing w:before="120"/>
                  <w:ind w:firstLine="480"/>
                </w:pPr>
              </w:pPrChange>
            </w:pPr>
            <w:del w:id="88" w:author="Administrator" w:date="2017-09-01T14:28:52Z">
              <w:r>
                <w:rPr>
                  <w:rFonts w:hint="eastAsia" w:ascii="宋体" w:hAnsi="宋体" w:cs="宋体"/>
                  <w:color w:val="000000"/>
                </w:rPr>
                <w:delText>（1）</w:delText>
              </w:r>
            </w:del>
            <w:r>
              <w:rPr>
                <w:rFonts w:hint="eastAsia" w:ascii="宋体" w:hAnsi="宋体" w:cs="宋体"/>
                <w:color w:val="000000"/>
              </w:rPr>
              <w:t>深部位移监测孔报警</w:t>
            </w:r>
          </w:p>
          <w:p>
            <w:pPr>
              <w:keepNext w:val="0"/>
              <w:keepLines w:val="0"/>
              <w:widowControl/>
              <w:suppressLineNumbers w:val="0"/>
              <w:spacing w:line="23" w:lineRule="atLeast"/>
              <w:jc w:val="left"/>
              <w:rPr>
                <w:ins w:id="89" w:author="Administrator" w:date="2017-09-01T14:30:01Z"/>
                <w:rFonts w:ascii="微软雅黑" w:hAnsi="微软雅黑" w:eastAsia="微软雅黑" w:cs="微软雅黑"/>
                <w:color w:val="000000"/>
                <w:sz w:val="24"/>
                <w:szCs w:val="24"/>
              </w:rPr>
            </w:pPr>
            <w:ins w:id="90" w:author="Administrator" w:date="2017-09-01T14:30:01Z">
              <w:r>
                <w:rPr>
                  <w:rStyle w:val="25"/>
                  <w:rFonts w:hint="eastAsia" w:ascii="微软雅黑" w:hAnsi="微软雅黑" w:eastAsia="微软雅黑" w:cs="微软雅黑"/>
                  <w:color w:val="000000"/>
                  <w:kern w:val="0"/>
                  <w:sz w:val="24"/>
                  <w:szCs w:val="24"/>
                  <w:lang w:val="en-US" w:eastAsia="zh-CN" w:bidi="ar"/>
                </w:rPr>
                <w:t>深部变形监测报警</w:t>
              </w:r>
            </w:ins>
          </w:p>
          <w:p>
            <w:pPr>
              <w:widowControl/>
              <w:spacing w:before="0" w:line="23" w:lineRule="atLeast"/>
              <w:ind w:firstLine="0"/>
              <w:jc w:val="left"/>
              <w:rPr>
                <w:rFonts w:hint="eastAsia" w:ascii="宋体" w:hAnsi="宋体" w:cs="宋体"/>
                <w:color w:val="000000"/>
              </w:rPr>
              <w:pPrChange w:id="91" w:author="Administrator" w:date="2017-09-01T14:35:04Z">
                <w:pPr>
                  <w:spacing w:before="120"/>
                  <w:ind w:firstLine="480"/>
                </w:pPr>
              </w:pPrChange>
            </w:pPr>
            <w:ins w:id="92" w:author="Administrator" w:date="2017-09-01T14:30:01Z">
              <w:r>
                <w:rPr>
                  <w:rFonts w:hint="eastAsia" w:ascii="微软雅黑" w:hAnsi="微软雅黑" w:eastAsia="微软雅黑" w:cs="微软雅黑"/>
                  <w:color w:val="000000"/>
                  <w:kern w:val="0"/>
                  <w:sz w:val="21"/>
                  <w:szCs w:val="21"/>
                  <w:lang w:val="en-US" w:eastAsia="zh-CN" w:bidi="ar"/>
                </w:rPr>
                <w:t>1.测点编号DTS-1,预警等级为三级预警，连续3日位移平均速度Vs=8mm/d，超过预警阀值（超出量）7mm/d；单日最大位移变化量Smax=10mm， 超过预警阀值（超出量）6mm；累计位移变化值 15mm，超过预警阀值（超出量）10mm;变形时间发生于2017-06-28 15:26:48；</w:t>
              </w:r>
            </w:ins>
          </w:p>
          <w:p>
            <w:pPr>
              <w:spacing w:before="120"/>
              <w:ind w:firstLine="480"/>
              <w:rPr>
                <w:del w:id="93" w:author="Administrator" w:date="2017-09-01T14:51:41Z"/>
                <w:rFonts w:ascii="宋体" w:hAnsi="宋体" w:cs="宋体"/>
                <w:color w:val="000000"/>
              </w:rPr>
            </w:pPr>
            <w:del w:id="94" w:author="Administrator" w:date="2017-09-01T14:51:41Z">
              <w:r>
                <w:rPr>
                  <w:rFonts w:hint="eastAsia" w:ascii="宋体" w:hAnsi="宋体" w:cs="宋体"/>
                  <w:color w:val="000000"/>
                </w:rPr>
                <w:delText>XX号孔预警等级为</w:delText>
              </w:r>
            </w:del>
            <w:del w:id="95" w:author="Administrator" w:date="2017-09-01T14:51:41Z">
              <w:r>
                <w:rPr>
                  <w:rFonts w:hint="eastAsia" w:ascii="宋体" w:hAnsi="宋体" w:cs="宋体"/>
                  <w:color w:val="000000"/>
                  <w:u w:val="single"/>
                </w:rPr>
                <w:delText>初步告警、三级预警、二级预警、一级预警（选其中之一）</w:delText>
              </w:r>
            </w:del>
            <w:del w:id="96" w:author="Administrator" w:date="2017-09-01T14:51:41Z">
              <w:r>
                <w:rPr>
                  <w:rFonts w:hint="eastAsia" w:ascii="宋体" w:hAnsi="宋体" w:cs="宋体"/>
                  <w:color w:val="000000"/>
                </w:rPr>
                <w:delText>，深度</w:delText>
              </w:r>
            </w:del>
            <w:del w:id="97" w:author="Administrator" w:date="2017-09-01T14:51:41Z">
              <w:r>
                <w:rPr>
                  <w:rFonts w:hint="eastAsia" w:ascii="宋体" w:hAnsi="宋体" w:cs="宋体"/>
                  <w:color w:val="000000"/>
                  <w:u w:val="single"/>
                </w:rPr>
                <w:delText>XXm</w:delText>
              </w:r>
            </w:del>
            <w:del w:id="98" w:author="Administrator" w:date="2017-09-01T14:51:41Z">
              <w:r>
                <w:rPr>
                  <w:rFonts w:hint="eastAsia" w:ascii="宋体" w:hAnsi="宋体" w:cs="宋体"/>
                  <w:color w:val="000000"/>
                </w:rPr>
                <w:delText>变形最大，</w:delText>
              </w:r>
            </w:del>
            <w:del w:id="99" w:author="Administrator" w:date="2017-09-01T14:51:41Z">
              <w:r>
                <w:rPr>
                  <w:rFonts w:hint="eastAsia" w:ascii="宋体" w:hAnsi="宋体" w:cs="宋体"/>
                  <w:lang w:val="zh-CN"/>
                </w:rPr>
                <w:delText>累计位移变化值为</w:delText>
              </w:r>
            </w:del>
            <w:del w:id="100" w:author="Administrator" w:date="2017-09-01T14:51:41Z">
              <w:r>
                <w:rPr>
                  <w:rFonts w:hint="eastAsia" w:ascii="宋体" w:hAnsi="宋体"/>
                  <w:u w:val="single"/>
                </w:rPr>
                <w:delText>××</w:delText>
              </w:r>
            </w:del>
            <w:del w:id="101" w:author="Administrator" w:date="2017-09-01T14:51:41Z">
              <w:r>
                <w:rPr>
                  <w:rFonts w:hint="eastAsia" w:ascii="宋体" w:hAnsi="宋体"/>
                </w:rPr>
                <w:delText>mm，超过预警阀值</w:delText>
              </w:r>
            </w:del>
            <w:del w:id="102" w:author="Administrator" w:date="2017-09-01T14:51:41Z">
              <w:r>
                <w:rPr>
                  <w:rFonts w:hint="eastAsia" w:ascii="宋体" w:hAnsi="宋体"/>
                  <w:u w:val="single"/>
                </w:rPr>
                <w:delText>××</w:delText>
              </w:r>
            </w:del>
            <w:del w:id="103" w:author="Administrator" w:date="2017-09-01T14:51:41Z">
              <w:r>
                <w:rPr>
                  <w:rFonts w:hint="eastAsia" w:ascii="宋体" w:hAnsi="宋体"/>
                </w:rPr>
                <w:delText>mm，变形速度为</w:delText>
              </w:r>
            </w:del>
            <w:del w:id="104" w:author="Administrator" w:date="2017-09-01T14:51:41Z">
              <w:r>
                <w:rPr>
                  <w:rFonts w:hint="eastAsia" w:ascii="宋体" w:hAnsi="宋体"/>
                  <w:u w:val="single"/>
                </w:rPr>
                <w:delText>××</w:delText>
              </w:r>
            </w:del>
            <w:del w:id="105" w:author="Administrator" w:date="2017-09-01T14:51:41Z">
              <w:r>
                <w:rPr>
                  <w:rFonts w:hint="eastAsia" w:ascii="宋体" w:hAnsi="宋体"/>
                </w:rPr>
                <w:delText>mm/h，变形主要发生于</w:delText>
              </w:r>
            </w:del>
            <w:del w:id="106" w:author="Administrator" w:date="2017-09-01T14:51:41Z">
              <w:r>
                <w:rPr>
                  <w:rFonts w:hint="eastAsia" w:ascii="宋体" w:hAnsi="宋体"/>
                  <w:u w:val="single"/>
                </w:rPr>
                <w:delText>×</w:delText>
              </w:r>
            </w:del>
            <w:del w:id="107" w:author="Administrator" w:date="2017-09-01T14:51:41Z">
              <w:r>
                <w:rPr>
                  <w:rFonts w:hint="eastAsia" w:ascii="宋体" w:hAnsi="宋体"/>
                </w:rPr>
                <w:delText>月</w:delText>
              </w:r>
            </w:del>
            <w:del w:id="108" w:author="Administrator" w:date="2017-09-01T14:51:41Z">
              <w:r>
                <w:rPr>
                  <w:rFonts w:hint="eastAsia" w:ascii="宋体" w:hAnsi="宋体"/>
                  <w:u w:val="single"/>
                </w:rPr>
                <w:delText>×</w:delText>
              </w:r>
            </w:del>
            <w:del w:id="109" w:author="Administrator" w:date="2017-09-01T14:51:41Z">
              <w:r>
                <w:rPr>
                  <w:rFonts w:hint="eastAsia" w:ascii="宋体" w:hAnsi="宋体"/>
                </w:rPr>
                <w:delText>日</w:delText>
              </w:r>
            </w:del>
            <w:del w:id="110" w:author="Administrator" w:date="2017-09-01T14:51:41Z">
              <w:r>
                <w:rPr>
                  <w:rFonts w:hint="eastAsia" w:ascii="宋体" w:hAnsi="宋体"/>
                  <w:u w:val="single"/>
                </w:rPr>
                <w:delText>×时</w:delText>
              </w:r>
            </w:del>
            <w:del w:id="111" w:author="Administrator" w:date="2017-09-01T14:51:41Z">
              <w:r>
                <w:rPr>
                  <w:rFonts w:hint="eastAsia" w:ascii="宋体" w:hAnsi="宋体" w:cs="宋体"/>
                  <w:kern w:val="0"/>
                </w:rPr>
                <w:delText>；</w:delText>
              </w:r>
            </w:del>
          </w:p>
          <w:p>
            <w:pPr>
              <w:numPr>
                <w:ilvl w:val="0"/>
                <w:numId w:val="37"/>
                <w:ins w:id="113" w:author="Administrator" w:date="2017-09-01T14:30:15Z"/>
              </w:numPr>
              <w:spacing w:before="120"/>
              <w:ind w:firstLine="480"/>
              <w:rPr>
                <w:ins w:id="114" w:author="Administrator" w:date="2017-09-01T14:30:15Z"/>
                <w:rFonts w:hint="eastAsia" w:ascii="宋体" w:hAnsi="宋体" w:cs="宋体"/>
                <w:color w:val="000000"/>
              </w:rPr>
              <w:pPrChange w:id="112" w:author="Administrator" w:date="2017-09-01T14:30:15Z">
                <w:pPr>
                  <w:spacing w:before="120"/>
                  <w:ind w:firstLine="480"/>
                </w:pPr>
              </w:pPrChange>
            </w:pPr>
            <w:del w:id="115" w:author="Administrator" w:date="2017-09-01T14:30:15Z">
              <w:r>
                <w:rPr>
                  <w:rFonts w:hint="eastAsia" w:ascii="宋体" w:hAnsi="宋体" w:cs="宋体"/>
                  <w:color w:val="000000"/>
                </w:rPr>
                <w:delText>（2）</w:delText>
              </w:r>
            </w:del>
            <w:r>
              <w:rPr>
                <w:rFonts w:hint="eastAsia" w:ascii="宋体" w:hAnsi="宋体" w:cs="宋体"/>
                <w:color w:val="000000"/>
              </w:rPr>
              <w:t>地表变形监测报警</w:t>
            </w:r>
          </w:p>
          <w:p>
            <w:pPr>
              <w:keepNext w:val="0"/>
              <w:keepLines w:val="0"/>
              <w:widowControl/>
              <w:suppressLineNumbers w:val="0"/>
              <w:spacing w:line="23" w:lineRule="atLeast"/>
              <w:jc w:val="left"/>
              <w:rPr>
                <w:ins w:id="116" w:author="Administrator" w:date="2017-09-01T14:30:15Z"/>
                <w:rFonts w:ascii="微软雅黑" w:hAnsi="微软雅黑" w:eastAsia="微软雅黑" w:cs="微软雅黑"/>
                <w:color w:val="000000"/>
                <w:sz w:val="24"/>
                <w:szCs w:val="24"/>
              </w:rPr>
            </w:pPr>
            <w:ins w:id="117" w:author="Administrator" w:date="2017-09-01T14:30:15Z">
              <w:r>
                <w:rPr>
                  <w:rStyle w:val="25"/>
                  <w:rFonts w:hint="eastAsia" w:ascii="微软雅黑" w:hAnsi="微软雅黑" w:eastAsia="微软雅黑" w:cs="微软雅黑"/>
                  <w:color w:val="000000"/>
                  <w:kern w:val="0"/>
                  <w:sz w:val="24"/>
                  <w:szCs w:val="24"/>
                  <w:lang w:val="en-US" w:eastAsia="zh-CN" w:bidi="ar"/>
                </w:rPr>
                <w:t>地表变形监测报警</w:t>
              </w:r>
            </w:ins>
          </w:p>
          <w:p>
            <w:pPr>
              <w:widowControl/>
              <w:spacing w:before="0" w:line="23" w:lineRule="atLeast"/>
              <w:ind w:firstLine="0"/>
              <w:jc w:val="left"/>
              <w:rPr>
                <w:rFonts w:hint="eastAsia" w:ascii="宋体" w:hAnsi="宋体" w:cs="宋体"/>
                <w:color w:val="000000"/>
              </w:rPr>
              <w:pPrChange w:id="118" w:author="Administrator" w:date="2017-09-01T14:51:46Z">
                <w:pPr>
                  <w:spacing w:before="120"/>
                  <w:ind w:firstLine="480"/>
                </w:pPr>
              </w:pPrChange>
            </w:pPr>
            <w:ins w:id="119" w:author="Administrator" w:date="2017-09-01T14:30:15Z">
              <w:r>
                <w:rPr>
                  <w:rFonts w:hint="eastAsia" w:ascii="微软雅黑" w:hAnsi="微软雅黑" w:eastAsia="微软雅黑" w:cs="微软雅黑"/>
                  <w:color w:val="000000"/>
                  <w:kern w:val="0"/>
                  <w:sz w:val="21"/>
                  <w:szCs w:val="21"/>
                  <w:lang w:val="en-US" w:eastAsia="zh-CN" w:bidi="ar"/>
                </w:rPr>
                <w:t>1.测点编号STS1-1,预警等级为三级预警，连续3日角度平均速度Vs=8°/d，超过预警阀值（超出量）7°/d；单日最大角度变化量Smax=10°， 超过预警阀值（超出量）6°；累计角度变化值 15°，超过预警阀值（超出量）10°;变形时间发生于2017-06-28 15:26:48；</w:t>
              </w:r>
            </w:ins>
          </w:p>
          <w:p>
            <w:pPr>
              <w:spacing w:before="120"/>
              <w:ind w:firstLine="480"/>
              <w:rPr>
                <w:del w:id="120" w:author="Administrator" w:date="2017-09-01T14:51:44Z"/>
                <w:rFonts w:ascii="宋体" w:hAnsi="宋体" w:cs="宋体"/>
                <w:kern w:val="0"/>
              </w:rPr>
            </w:pPr>
            <w:del w:id="121" w:author="Administrator" w:date="2017-09-01T14:51:44Z">
              <w:r>
                <w:rPr>
                  <w:rFonts w:hint="eastAsia" w:ascii="宋体" w:hAnsi="宋体" w:cs="宋体"/>
                  <w:color w:val="000000"/>
                </w:rPr>
                <w:delText>XX号地表监测传感器预警等级为</w:delText>
              </w:r>
            </w:del>
            <w:del w:id="122" w:author="Administrator" w:date="2017-09-01T14:51:44Z">
              <w:r>
                <w:rPr>
                  <w:rFonts w:hint="eastAsia" w:ascii="宋体" w:hAnsi="宋体" w:cs="宋体"/>
                  <w:color w:val="000000"/>
                  <w:u w:val="single"/>
                </w:rPr>
                <w:delText>初步告警、三级预警、二级预警、一级预警（选其中之一）</w:delText>
              </w:r>
            </w:del>
            <w:del w:id="123" w:author="Administrator" w:date="2017-09-01T14:51:44Z">
              <w:r>
                <w:rPr>
                  <w:rFonts w:hint="eastAsia" w:ascii="宋体" w:hAnsi="宋体" w:cs="宋体"/>
                  <w:color w:val="000000"/>
                </w:rPr>
                <w:delText>，</w:delText>
              </w:r>
            </w:del>
            <w:del w:id="124" w:author="Administrator" w:date="2017-09-01T14:51:44Z">
              <w:r>
                <w:rPr>
                  <w:rFonts w:hint="eastAsia" w:ascii="宋体" w:hAnsi="宋体"/>
                </w:rPr>
                <w:delText>最大变化量为</w:delText>
              </w:r>
            </w:del>
            <w:del w:id="125" w:author="Administrator" w:date="2017-09-01T14:51:44Z">
              <w:r>
                <w:rPr>
                  <w:rFonts w:hint="eastAsia" w:ascii="宋体" w:hAnsi="宋体"/>
                  <w:u w:val="single"/>
                </w:rPr>
                <w:delText>××</w:delText>
              </w:r>
            </w:del>
            <w:del w:id="126" w:author="Administrator" w:date="2017-09-01T14:51:44Z">
              <w:r>
                <w:rPr>
                  <w:rFonts w:hint="eastAsia" w:ascii="宋体" w:hAnsi="宋体" w:cs="宋体"/>
                  <w:color w:val="000000"/>
                </w:rPr>
                <w:delText>°</w:delText>
              </w:r>
            </w:del>
            <w:del w:id="127" w:author="Administrator" w:date="2017-09-01T14:51:44Z">
              <w:r>
                <w:rPr>
                  <w:rFonts w:hint="eastAsia" w:ascii="宋体" w:hAnsi="宋体"/>
                </w:rPr>
                <w:delText>，超过预警阀值</w:delText>
              </w:r>
            </w:del>
            <w:del w:id="128" w:author="Administrator" w:date="2017-09-01T14:51:44Z">
              <w:r>
                <w:rPr>
                  <w:rFonts w:hint="eastAsia" w:ascii="宋体" w:hAnsi="宋体"/>
                  <w:u w:val="single"/>
                </w:rPr>
                <w:delText>××</w:delText>
              </w:r>
            </w:del>
            <w:del w:id="129" w:author="Administrator" w:date="2017-09-01T14:51:44Z">
              <w:r>
                <w:rPr>
                  <w:rFonts w:hint="eastAsia" w:ascii="宋体" w:hAnsi="宋体" w:cs="宋体"/>
                  <w:color w:val="000000"/>
                </w:rPr>
                <w:delText>°</w:delText>
              </w:r>
            </w:del>
            <w:del w:id="130" w:author="Administrator" w:date="2017-09-01T14:51:44Z">
              <w:r>
                <w:rPr>
                  <w:rFonts w:hint="eastAsia" w:ascii="宋体" w:hAnsi="宋体"/>
                </w:rPr>
                <w:delText>，变形速度为</w:delText>
              </w:r>
            </w:del>
            <w:del w:id="131" w:author="Administrator" w:date="2017-09-01T14:51:44Z">
              <w:r>
                <w:rPr>
                  <w:rFonts w:hint="eastAsia" w:ascii="宋体" w:hAnsi="宋体"/>
                  <w:u w:val="single"/>
                </w:rPr>
                <w:delText>××</w:delText>
              </w:r>
            </w:del>
            <w:del w:id="132" w:author="Administrator" w:date="2017-09-01T14:51:44Z">
              <w:r>
                <w:rPr>
                  <w:rFonts w:hint="eastAsia" w:ascii="宋体" w:hAnsi="宋体" w:cs="宋体"/>
                  <w:color w:val="000000"/>
                </w:rPr>
                <w:delText>°</w:delText>
              </w:r>
            </w:del>
            <w:del w:id="133" w:author="Administrator" w:date="2017-09-01T14:51:44Z">
              <w:r>
                <w:rPr>
                  <w:rFonts w:hint="eastAsia" w:ascii="宋体" w:hAnsi="宋体"/>
                </w:rPr>
                <w:delText>/h，变形主要发生于</w:delText>
              </w:r>
            </w:del>
            <w:del w:id="134" w:author="Administrator" w:date="2017-09-01T14:51:44Z">
              <w:r>
                <w:rPr>
                  <w:rFonts w:hint="eastAsia" w:ascii="宋体" w:hAnsi="宋体"/>
                  <w:u w:val="single"/>
                </w:rPr>
                <w:delText>×</w:delText>
              </w:r>
            </w:del>
            <w:del w:id="135" w:author="Administrator" w:date="2017-09-01T14:51:44Z">
              <w:r>
                <w:rPr>
                  <w:rFonts w:hint="eastAsia" w:ascii="宋体" w:hAnsi="宋体"/>
                </w:rPr>
                <w:delText>月</w:delText>
              </w:r>
            </w:del>
            <w:del w:id="136" w:author="Administrator" w:date="2017-09-01T14:51:44Z">
              <w:r>
                <w:rPr>
                  <w:rFonts w:hint="eastAsia" w:ascii="宋体" w:hAnsi="宋体"/>
                  <w:u w:val="single"/>
                </w:rPr>
                <w:delText>×</w:delText>
              </w:r>
            </w:del>
            <w:del w:id="137" w:author="Administrator" w:date="2017-09-01T14:51:44Z">
              <w:r>
                <w:rPr>
                  <w:rFonts w:hint="eastAsia" w:ascii="宋体" w:hAnsi="宋体"/>
                </w:rPr>
                <w:delText>日</w:delText>
              </w:r>
            </w:del>
            <w:del w:id="138" w:author="Administrator" w:date="2017-09-01T14:51:44Z">
              <w:r>
                <w:rPr>
                  <w:rFonts w:hint="eastAsia" w:ascii="宋体" w:hAnsi="宋体"/>
                  <w:u w:val="single"/>
                </w:rPr>
                <w:delText>×时</w:delText>
              </w:r>
            </w:del>
            <w:del w:id="139" w:author="Administrator" w:date="2017-09-01T14:51:44Z">
              <w:r>
                <w:rPr>
                  <w:rFonts w:hint="eastAsia" w:ascii="宋体" w:hAnsi="宋体" w:cs="宋体"/>
                  <w:kern w:val="0"/>
                </w:rPr>
                <w:delText>）。</w:delText>
              </w:r>
            </w:del>
          </w:p>
          <w:p>
            <w:pPr>
              <w:spacing w:before="120"/>
              <w:ind w:firstLine="480"/>
              <w:rPr>
                <w:rFonts w:ascii="宋体" w:hAnsi="宋体"/>
                <w:kern w:val="0"/>
                <w:szCs w:val="21"/>
                <w:u w:val="single"/>
              </w:rPr>
            </w:pPr>
            <w:r>
              <w:rPr>
                <w:rFonts w:hint="eastAsia" w:ascii="宋体" w:hAnsi="宋体" w:cs="宋体"/>
                <w:kern w:val="0"/>
              </w:rPr>
              <w:t>（3）边坡</w:t>
            </w:r>
            <w:del w:id="140" w:author="Administrator" w:date="2017-09-01T14:37:30Z">
              <w:r>
                <w:rPr>
                  <w:rFonts w:hint="eastAsia" w:ascii="宋体" w:hAnsi="宋体" w:cs="宋体"/>
                  <w:kern w:val="0"/>
                </w:rPr>
                <w:delText>稳定性</w:delText>
              </w:r>
            </w:del>
            <w:ins w:id="141" w:author="Administrator" w:date="2017-09-01T14:37:36Z">
              <w:r>
                <w:rPr>
                  <w:rFonts w:hint="eastAsia" w:ascii="宋体" w:hAnsi="宋体" w:cs="宋体"/>
                  <w:kern w:val="0"/>
                  <w:lang w:eastAsia="zh-CN"/>
                </w:rPr>
                <w:t>监测</w:t>
              </w:r>
            </w:ins>
            <w:ins w:id="142" w:author="Administrator" w:date="2017-09-01T14:37:37Z">
              <w:r>
                <w:rPr>
                  <w:rFonts w:hint="eastAsia" w:ascii="宋体" w:hAnsi="宋体" w:cs="宋体"/>
                  <w:kern w:val="0"/>
                  <w:lang w:eastAsia="zh-CN"/>
                </w:rPr>
                <w:t>预警</w:t>
              </w:r>
            </w:ins>
            <w:ins w:id="143" w:author="Administrator" w:date="2017-09-01T14:37:38Z">
              <w:r>
                <w:rPr>
                  <w:rFonts w:hint="eastAsia" w:ascii="宋体" w:hAnsi="宋体" w:cs="宋体"/>
                  <w:kern w:val="0"/>
                  <w:lang w:eastAsia="zh-CN"/>
                </w:rPr>
                <w:t>级别</w:t>
              </w:r>
            </w:ins>
            <w:r>
              <w:rPr>
                <w:rFonts w:hint="eastAsia" w:ascii="宋体" w:hAnsi="宋体" w:cs="宋体"/>
                <w:kern w:val="0"/>
              </w:rPr>
              <w:t>等级为</w:t>
            </w:r>
            <w:ins w:id="144" w:author="Administrator" w:date="2017-09-01T14:37:51Z">
              <w:r>
                <w:rPr>
                  <w:rFonts w:hint="eastAsia" w:ascii="宋体" w:hAnsi="宋体" w:cs="宋体"/>
                  <w:kern w:val="0"/>
                  <w:lang w:eastAsia="zh-CN"/>
                </w:rPr>
                <w:t>关注</w:t>
              </w:r>
            </w:ins>
            <w:ins w:id="145" w:author="Administrator" w:date="2017-09-01T14:37:52Z">
              <w:r>
                <w:rPr>
                  <w:rFonts w:hint="eastAsia" w:ascii="宋体" w:hAnsi="宋体" w:cs="宋体"/>
                  <w:kern w:val="0"/>
                  <w:lang w:eastAsia="zh-CN"/>
                </w:rPr>
                <w:t>级</w:t>
              </w:r>
            </w:ins>
            <w:del w:id="146" w:author="Administrator" w:date="2017-09-01T14:37:46Z">
              <w:r>
                <w:rPr>
                  <w:rFonts w:hint="eastAsia" w:ascii="宋体" w:hAnsi="宋体" w:cs="宋体"/>
                  <w:kern w:val="0"/>
                  <w:u w:val="single"/>
                </w:rPr>
                <w:delText>基本稳定</w:delText>
              </w:r>
            </w:del>
            <w:r>
              <w:rPr>
                <w:rFonts w:hint="eastAsia" w:ascii="宋体" w:hAnsi="宋体" w:cs="宋体"/>
                <w:kern w:val="0"/>
                <w:u w:val="single"/>
              </w:rPr>
              <w:t>、</w:t>
            </w:r>
            <w:ins w:id="147" w:author="Administrator" w:date="2017-09-01T14:37:58Z">
              <w:r>
                <w:rPr>
                  <w:rFonts w:hint="eastAsia" w:ascii="宋体" w:hAnsi="宋体" w:cs="宋体"/>
                  <w:kern w:val="0"/>
                  <w:u w:val="single"/>
                  <w:lang w:eastAsia="zh-CN"/>
                </w:rPr>
                <w:t>注意级</w:t>
              </w:r>
            </w:ins>
            <w:del w:id="148" w:author="Administrator" w:date="2017-09-01T14:37:54Z">
              <w:r>
                <w:rPr>
                  <w:rFonts w:hint="eastAsia" w:ascii="宋体" w:hAnsi="宋体" w:cs="宋体"/>
                  <w:kern w:val="0"/>
                  <w:u w:val="single"/>
                </w:rPr>
                <w:delText>欠稳定</w:delText>
              </w:r>
            </w:del>
            <w:r>
              <w:rPr>
                <w:rFonts w:hint="eastAsia" w:ascii="宋体" w:hAnsi="宋体" w:cs="宋体"/>
                <w:kern w:val="0"/>
                <w:u w:val="single"/>
              </w:rPr>
              <w:t>、</w:t>
            </w:r>
            <w:del w:id="149" w:author="Administrator" w:date="2017-09-01T14:38:01Z">
              <w:r>
                <w:rPr>
                  <w:rFonts w:hint="eastAsia" w:ascii="宋体" w:hAnsi="宋体" w:cs="宋体"/>
                  <w:kern w:val="0"/>
                  <w:u w:val="single"/>
                </w:rPr>
                <w:delText>不</w:delText>
              </w:r>
            </w:del>
            <w:del w:id="150" w:author="Administrator" w:date="2017-09-01T14:38:00Z">
              <w:r>
                <w:rPr>
                  <w:rFonts w:hint="eastAsia" w:ascii="宋体" w:hAnsi="宋体" w:cs="宋体"/>
                  <w:kern w:val="0"/>
                  <w:u w:val="single"/>
                </w:rPr>
                <w:delText>稳定</w:delText>
              </w:r>
            </w:del>
            <w:ins w:id="151" w:author="Administrator" w:date="2017-09-01T14:38:06Z">
              <w:r>
                <w:rPr>
                  <w:rFonts w:hint="eastAsia" w:ascii="宋体" w:hAnsi="宋体" w:cs="宋体"/>
                  <w:kern w:val="0"/>
                  <w:u w:val="single"/>
                  <w:lang w:eastAsia="zh-CN"/>
                </w:rPr>
                <w:t>预警</w:t>
              </w:r>
            </w:ins>
            <w:ins w:id="152" w:author="Administrator" w:date="2017-09-01T14:38:08Z">
              <w:r>
                <w:rPr>
                  <w:rFonts w:hint="eastAsia" w:ascii="宋体" w:hAnsi="宋体" w:cs="宋体"/>
                  <w:kern w:val="0"/>
                  <w:u w:val="single"/>
                  <w:lang w:eastAsia="zh-CN"/>
                </w:rPr>
                <w:t>级</w:t>
              </w:r>
            </w:ins>
            <w:ins w:id="153" w:author="Administrator" w:date="2017-09-01T14:38:12Z">
              <w:r>
                <w:rPr>
                  <w:rFonts w:hint="eastAsia" w:ascii="宋体" w:hAnsi="宋体" w:cs="宋体"/>
                  <w:kern w:val="0"/>
                  <w:u w:val="single"/>
                  <w:lang w:eastAsia="zh-CN"/>
                </w:rPr>
                <w:t>，</w:t>
              </w:r>
            </w:ins>
            <w:ins w:id="154" w:author="Administrator" w:date="2017-09-01T14:38:15Z">
              <w:r>
                <w:rPr>
                  <w:rFonts w:hint="eastAsia" w:ascii="宋体" w:hAnsi="宋体" w:cs="宋体"/>
                  <w:kern w:val="0"/>
                  <w:u w:val="single"/>
                  <w:lang w:eastAsia="zh-CN"/>
                </w:rPr>
                <w:t>报警</w:t>
              </w:r>
            </w:ins>
            <w:ins w:id="155" w:author="Administrator" w:date="2017-09-01T14:38:16Z">
              <w:r>
                <w:rPr>
                  <w:rFonts w:hint="eastAsia" w:ascii="宋体" w:hAnsi="宋体" w:cs="宋体"/>
                  <w:kern w:val="0"/>
                  <w:u w:val="single"/>
                  <w:lang w:eastAsia="zh-CN"/>
                </w:rPr>
                <w:t>级</w:t>
              </w:r>
            </w:ins>
            <w:del w:id="156" w:author="Administrator" w:date="2017-09-01T14:38:04Z">
              <w:r>
                <w:rPr>
                  <w:rFonts w:hint="eastAsia" w:ascii="宋体" w:hAnsi="宋体" w:cs="宋体"/>
                  <w:color w:val="000000"/>
                  <w:u w:val="single"/>
                </w:rPr>
                <w:delText>（选其中</w:delText>
              </w:r>
            </w:del>
            <w:del w:id="157" w:author="Administrator" w:date="2017-09-01T14:38:03Z">
              <w:r>
                <w:rPr>
                  <w:rFonts w:hint="eastAsia" w:ascii="宋体" w:hAnsi="宋体" w:cs="宋体"/>
                  <w:color w:val="000000"/>
                  <w:u w:val="single"/>
                </w:rPr>
                <w:delText>之一）</w:delText>
              </w:r>
            </w:del>
            <w:r>
              <w:rPr>
                <w:rFonts w:hint="eastAsia" w:ascii="宋体" w:hAnsi="宋体" w:cs="宋体"/>
                <w:color w:val="000000"/>
                <w:u w:val="single"/>
              </w:rPr>
              <w:t>，</w:t>
            </w:r>
            <w:r>
              <w:rPr>
                <w:rFonts w:hint="eastAsia" w:ascii="宋体" w:hAnsi="宋体" w:cs="宋体"/>
                <w:color w:val="000000"/>
              </w:rPr>
              <w:t>边坡病害类型为</w:t>
            </w:r>
            <w:del w:id="158" w:author="Administrator" w:date="2017-09-01T14:38:24Z">
              <w:r>
                <w:rPr>
                  <w:rFonts w:hint="eastAsia" w:ascii="宋体" w:hAnsi="宋体" w:cs="宋体"/>
                  <w:kern w:val="0"/>
                  <w:u w:val="single"/>
                </w:rPr>
                <w:delText>滑坡（边坡整体滑动）、边坡局部变形、坡面溜坍、危岩落石</w:delText>
              </w:r>
            </w:del>
            <w:del w:id="159" w:author="Administrator" w:date="2017-09-01T14:38:24Z">
              <w:r>
                <w:rPr>
                  <w:rFonts w:hint="eastAsia" w:ascii="宋体" w:hAnsi="宋体" w:cs="宋体"/>
                  <w:color w:val="000000"/>
                  <w:u w:val="single"/>
                </w:rPr>
                <w:delText>（选其中之一）</w:delText>
              </w:r>
            </w:del>
            <w:ins w:id="160" w:author="Administrator" w:date="2017-09-01T14:38:24Z">
              <w:r>
                <w:rPr>
                  <w:rFonts w:hint="eastAsia" w:ascii="宋体" w:hAnsi="宋体" w:cs="宋体"/>
                  <w:kern w:val="0"/>
                  <w:u w:val="single"/>
                  <w:lang w:eastAsia="zh-CN"/>
                </w:rPr>
                <w:t>跟进后台</w:t>
              </w:r>
            </w:ins>
            <w:ins w:id="161" w:author="Administrator" w:date="2017-09-01T14:38:30Z">
              <w:r>
                <w:rPr>
                  <w:rFonts w:hint="eastAsia" w:ascii="宋体" w:hAnsi="宋体" w:cs="宋体"/>
                  <w:kern w:val="0"/>
                  <w:u w:val="single"/>
                  <w:lang w:eastAsia="zh-CN"/>
                </w:rPr>
                <w:t>系统</w:t>
              </w:r>
            </w:ins>
            <w:ins w:id="162" w:author="Administrator" w:date="2017-09-01T14:38:31Z">
              <w:r>
                <w:rPr>
                  <w:rFonts w:hint="eastAsia" w:ascii="宋体" w:hAnsi="宋体" w:cs="宋体"/>
                  <w:kern w:val="0"/>
                  <w:u w:val="single"/>
                  <w:lang w:eastAsia="zh-CN"/>
                </w:rPr>
                <w:t>字典</w:t>
              </w:r>
            </w:ins>
            <w:ins w:id="163" w:author="Administrator" w:date="2017-09-01T14:38:32Z">
              <w:r>
                <w:rPr>
                  <w:rFonts w:hint="eastAsia" w:ascii="宋体" w:hAnsi="宋体" w:cs="宋体"/>
                  <w:kern w:val="0"/>
                  <w:u w:val="single"/>
                  <w:lang w:eastAsia="zh-CN"/>
                </w:rPr>
                <w:t>标的</w:t>
              </w:r>
            </w:ins>
            <w:ins w:id="164" w:author="Administrator" w:date="2017-09-01T14:38:33Z">
              <w:r>
                <w:rPr>
                  <w:rFonts w:hint="eastAsia" w:ascii="宋体" w:hAnsi="宋体" w:cs="宋体"/>
                  <w:kern w:val="0"/>
                  <w:u w:val="single"/>
                  <w:lang w:eastAsia="zh-CN"/>
                </w:rPr>
                <w:t>类型</w:t>
              </w:r>
            </w:ins>
            <w:ins w:id="165" w:author="Administrator" w:date="2017-09-01T14:38:34Z">
              <w:r>
                <w:rPr>
                  <w:rFonts w:hint="eastAsia" w:ascii="宋体" w:hAnsi="宋体" w:cs="宋体"/>
                  <w:kern w:val="0"/>
                  <w:u w:val="single"/>
                  <w:lang w:eastAsia="zh-CN"/>
                </w:rPr>
                <w:t>来进行</w:t>
              </w:r>
            </w:ins>
            <w:ins w:id="166" w:author="Administrator" w:date="2017-09-01T14:38:36Z">
              <w:r>
                <w:rPr>
                  <w:rFonts w:hint="eastAsia" w:ascii="宋体" w:hAnsi="宋体" w:cs="宋体"/>
                  <w:kern w:val="0"/>
                  <w:u w:val="single"/>
                  <w:lang w:eastAsia="zh-CN"/>
                </w:rPr>
                <w:t>制定</w:t>
              </w:r>
            </w:ins>
            <w:r>
              <w:rPr>
                <w:rFonts w:hint="eastAsia" w:ascii="宋体" w:hAnsi="宋体" w:cs="宋体"/>
                <w:color w:val="000000"/>
                <w:u w:val="single"/>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0" w:hRule="atLeast"/>
          <w:jc w:val="center"/>
        </w:trPr>
        <w:tc>
          <w:tcPr>
            <w:tcW w:w="2016" w:type="dxa"/>
            <w:tcBorders>
              <w:top w:val="single" w:color="000000" w:sz="4" w:space="0"/>
              <w:left w:val="single" w:color="000000" w:sz="4" w:space="0"/>
              <w:bottom w:val="single" w:color="000000" w:sz="4" w:space="0"/>
              <w:right w:val="single" w:color="000000" w:sz="4" w:space="0"/>
            </w:tcBorders>
            <w:vAlign w:val="center"/>
          </w:tcPr>
          <w:p>
            <w:pPr>
              <w:spacing w:before="120"/>
              <w:ind w:firstLine="480"/>
              <w:rPr>
                <w:szCs w:val="21"/>
              </w:rPr>
            </w:pPr>
            <w:r>
              <w:rPr>
                <w:rFonts w:hint="eastAsia"/>
                <w:szCs w:val="21"/>
              </w:rPr>
              <w:t>监测曲线</w:t>
            </w:r>
          </w:p>
        </w:tc>
        <w:tc>
          <w:tcPr>
            <w:tcW w:w="6687" w:type="dxa"/>
            <w:gridSpan w:val="3"/>
            <w:tcBorders>
              <w:top w:val="single" w:color="000000" w:sz="4" w:space="0"/>
              <w:left w:val="single" w:color="000000" w:sz="4" w:space="0"/>
              <w:bottom w:val="single" w:color="000000" w:sz="4" w:space="0"/>
              <w:right w:val="single" w:color="000000" w:sz="4" w:space="0"/>
            </w:tcBorders>
          </w:tcPr>
          <w:p>
            <w:pPr>
              <w:pStyle w:val="44"/>
              <w:spacing w:before="156"/>
              <w:ind w:firstLine="0" w:firstLineChars="0"/>
              <w:jc w:val="left"/>
              <w:rPr>
                <w:rFonts w:ascii="宋体" w:hAnsi="宋体" w:cs="宋体"/>
                <w:color w:val="000000"/>
                <w:sz w:val="24"/>
                <w:szCs w:val="24"/>
              </w:rPr>
            </w:pPr>
            <w:r>
              <w:rPr>
                <w:rFonts w:hint="eastAsia" w:ascii="宋体" w:hAnsi="宋体" w:cs="宋体"/>
                <w:color w:val="000000"/>
                <w:sz w:val="24"/>
                <w:szCs w:val="24"/>
              </w:rPr>
              <w:t xml:space="preserve">    按照先深部位移监测曲线，后地表变形监测曲线的顺序，按照编号展示监测曲线。</w:t>
            </w:r>
          </w:p>
          <w:p>
            <w:pPr>
              <w:spacing w:before="120"/>
              <w:ind w:firstLine="480"/>
              <w:rPr>
                <w:rFonts w:ascii="宋体" w:hAnsi="宋体" w:cs="宋体"/>
                <w:color w:val="000000"/>
                <w:sz w:val="24"/>
              </w:rPr>
            </w:pPr>
            <w:r>
              <w:rPr>
                <w:rFonts w:hint="eastAsia" w:ascii="宋体" w:hAnsi="宋体" w:cs="宋体"/>
                <w:color w:val="000000"/>
              </w:rPr>
              <w:t>深部位移监测展示深部累计位移监测曲线（X、Y方向，以及合位移）</w:t>
            </w:r>
            <w:ins w:id="167" w:author="Administrator" w:date="2017-09-01T14:39:13Z">
              <w:r>
                <w:rPr>
                  <w:rFonts w:hint="eastAsia" w:ascii="宋体" w:hAnsi="宋体" w:cs="宋体"/>
                  <w:color w:val="000000"/>
                  <w:lang w:eastAsia="zh-CN"/>
                </w:rPr>
                <w:t>默认</w:t>
              </w:r>
            </w:ins>
            <w:ins w:id="168" w:author="Administrator" w:date="2017-09-01T14:39:14Z">
              <w:r>
                <w:rPr>
                  <w:rFonts w:hint="eastAsia" w:ascii="宋体" w:hAnsi="宋体" w:cs="宋体"/>
                  <w:color w:val="000000"/>
                  <w:lang w:eastAsia="zh-CN"/>
                </w:rPr>
                <w:t>上传</w:t>
              </w:r>
            </w:ins>
            <w:ins w:id="169" w:author="Administrator" w:date="2017-09-01T14:39:15Z">
              <w:r>
                <w:rPr>
                  <w:rFonts w:hint="eastAsia" w:ascii="宋体" w:hAnsi="宋体" w:cs="宋体"/>
                  <w:color w:val="000000"/>
                  <w:lang w:eastAsia="zh-CN"/>
                </w:rPr>
                <w:t>一个</w:t>
              </w:r>
            </w:ins>
            <w:ins w:id="170" w:author="Administrator" w:date="2017-09-01T14:39:16Z">
              <w:r>
                <w:rPr>
                  <w:rFonts w:hint="eastAsia" w:ascii="宋体" w:hAnsi="宋体" w:cs="宋体"/>
                  <w:color w:val="000000"/>
                  <w:lang w:eastAsia="zh-CN"/>
                </w:rPr>
                <w:t>累计</w:t>
              </w:r>
            </w:ins>
            <w:ins w:id="171" w:author="Administrator" w:date="2017-09-01T14:39:21Z">
              <w:r>
                <w:rPr>
                  <w:rFonts w:hint="eastAsia" w:ascii="宋体" w:hAnsi="宋体" w:cs="宋体"/>
                  <w:color w:val="000000"/>
                  <w:lang w:eastAsia="zh-CN"/>
                </w:rPr>
                <w:t>位移</w:t>
              </w:r>
            </w:ins>
            <w:ins w:id="172" w:author="Administrator" w:date="2017-09-01T14:39:23Z">
              <w:r>
                <w:rPr>
                  <w:rFonts w:hint="eastAsia" w:ascii="宋体" w:hAnsi="宋体" w:cs="宋体"/>
                  <w:color w:val="000000"/>
                  <w:lang w:eastAsia="zh-CN"/>
                </w:rPr>
                <w:t>曲线</w:t>
              </w:r>
            </w:ins>
            <w:ins w:id="173" w:author="Administrator" w:date="2017-09-01T14:39:25Z">
              <w:r>
                <w:rPr>
                  <w:rFonts w:hint="eastAsia" w:ascii="宋体" w:hAnsi="宋体" w:cs="宋体"/>
                  <w:color w:val="000000"/>
                  <w:lang w:eastAsia="zh-CN"/>
                </w:rPr>
                <w:t>（</w:t>
              </w:r>
            </w:ins>
            <w:ins w:id="174" w:author="Administrator" w:date="2017-09-01T14:39:46Z">
              <w:r>
                <w:rPr>
                  <w:rFonts w:hint="eastAsia" w:ascii="宋体" w:hAnsi="宋体" w:cs="宋体"/>
                  <w:color w:val="000000"/>
                  <w:lang w:eastAsia="zh-CN"/>
                </w:rPr>
                <w:t>曲线</w:t>
              </w:r>
            </w:ins>
            <w:ins w:id="175" w:author="Administrator" w:date="2017-09-01T14:39:47Z">
              <w:r>
                <w:rPr>
                  <w:rFonts w:hint="eastAsia" w:ascii="宋体" w:hAnsi="宋体" w:cs="宋体"/>
                  <w:color w:val="000000"/>
                  <w:lang w:eastAsia="zh-CN"/>
                </w:rPr>
                <w:t>根据</w:t>
              </w:r>
            </w:ins>
            <w:ins w:id="176" w:author="Administrator" w:date="2017-09-01T14:39:49Z">
              <w:r>
                <w:rPr>
                  <w:rFonts w:hint="eastAsia" w:ascii="宋体" w:hAnsi="宋体" w:cs="宋体"/>
                  <w:color w:val="000000"/>
                  <w:lang w:eastAsia="zh-CN"/>
                </w:rPr>
                <w:t>下载</w:t>
              </w:r>
            </w:ins>
            <w:ins w:id="177" w:author="Administrator" w:date="2017-09-01T14:39:50Z">
              <w:r>
                <w:rPr>
                  <w:rFonts w:hint="eastAsia" w:ascii="宋体" w:hAnsi="宋体" w:cs="宋体"/>
                  <w:color w:val="000000"/>
                  <w:lang w:eastAsia="zh-CN"/>
                </w:rPr>
                <w:t>简报</w:t>
              </w:r>
            </w:ins>
            <w:ins w:id="178" w:author="Administrator" w:date="2017-09-01T14:39:52Z">
              <w:r>
                <w:rPr>
                  <w:rFonts w:hint="eastAsia" w:ascii="宋体" w:hAnsi="宋体" w:cs="宋体"/>
                  <w:color w:val="000000"/>
                  <w:lang w:eastAsia="zh-CN"/>
                </w:rPr>
                <w:t>下载</w:t>
              </w:r>
            </w:ins>
            <w:ins w:id="179" w:author="Administrator" w:date="2017-09-01T14:39:55Z">
              <w:r>
                <w:rPr>
                  <w:rFonts w:hint="eastAsia" w:ascii="宋体" w:hAnsi="宋体" w:cs="宋体"/>
                  <w:color w:val="000000"/>
                  <w:lang w:eastAsia="zh-CN"/>
                </w:rPr>
                <w:t>日期来</w:t>
              </w:r>
            </w:ins>
            <w:ins w:id="180" w:author="Administrator" w:date="2017-09-01T14:39:56Z">
              <w:r>
                <w:rPr>
                  <w:rFonts w:hint="eastAsia" w:ascii="宋体" w:hAnsi="宋体" w:cs="宋体"/>
                  <w:color w:val="000000"/>
                  <w:lang w:eastAsia="zh-CN"/>
                </w:rPr>
                <w:t>导入</w:t>
              </w:r>
            </w:ins>
            <w:ins w:id="181" w:author="Administrator" w:date="2017-09-01T14:39:58Z">
              <w:r>
                <w:rPr>
                  <w:rFonts w:hint="eastAsia" w:ascii="宋体" w:hAnsi="宋体" w:cs="宋体"/>
                  <w:color w:val="000000"/>
                  <w:lang w:eastAsia="zh-CN"/>
                </w:rPr>
                <w:t>图片</w:t>
              </w:r>
            </w:ins>
            <w:ins w:id="182" w:author="Administrator" w:date="2017-09-01T14:39:25Z">
              <w:r>
                <w:rPr>
                  <w:rFonts w:hint="eastAsia" w:ascii="宋体" w:hAnsi="宋体" w:cs="宋体"/>
                  <w:color w:val="000000"/>
                  <w:lang w:eastAsia="zh-CN"/>
                </w:rPr>
                <w:t>）</w:t>
              </w:r>
            </w:ins>
          </w:p>
          <w:p>
            <w:pPr>
              <w:spacing w:before="120"/>
              <w:ind w:firstLine="480"/>
              <w:rPr>
                <w:sz w:val="18"/>
                <w:szCs w:val="18"/>
              </w:rPr>
            </w:pPr>
            <w:r>
              <w:rPr>
                <w:rFonts w:hint="eastAsia" w:ascii="宋体" w:hAnsi="宋体" w:cs="宋体"/>
                <w:color w:val="000000"/>
              </w:rPr>
              <w:t>地表变形监测展示角度变化曲线（X、Y两个方向，以及合角度）（</w:t>
            </w:r>
            <w:r>
              <w:rPr>
                <w:rFonts w:hint="eastAsia" w:ascii="宋体" w:hAnsi="宋体" w:cs="宋体"/>
                <w:color w:val="FF0000"/>
              </w:rPr>
              <w:t>说明：自动生成还是手工导入</w:t>
            </w:r>
            <w:r>
              <w:rPr>
                <w:rFonts w:hint="eastAsia" w:ascii="宋体" w:hAnsi="宋体" w:cs="宋体"/>
                <w:color w:val="000000"/>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27" w:hRule="atLeast"/>
          <w:jc w:val="center"/>
        </w:trPr>
        <w:tc>
          <w:tcPr>
            <w:tcW w:w="2016" w:type="dxa"/>
            <w:tcBorders>
              <w:top w:val="single" w:color="000000" w:sz="4" w:space="0"/>
              <w:left w:val="single" w:color="000000" w:sz="4" w:space="0"/>
              <w:bottom w:val="single" w:color="000000" w:sz="4" w:space="0"/>
              <w:right w:val="single" w:color="000000" w:sz="4" w:space="0"/>
            </w:tcBorders>
            <w:vAlign w:val="center"/>
          </w:tcPr>
          <w:p>
            <w:pPr>
              <w:spacing w:before="120"/>
              <w:rPr>
                <w:sz w:val="24"/>
                <w:szCs w:val="21"/>
              </w:rPr>
            </w:pPr>
            <w:r>
              <w:rPr>
                <w:rFonts w:hint="eastAsia"/>
                <w:szCs w:val="21"/>
              </w:rPr>
              <w:t>监测平面布置图</w:t>
            </w:r>
          </w:p>
        </w:tc>
        <w:tc>
          <w:tcPr>
            <w:tcW w:w="6687" w:type="dxa"/>
            <w:gridSpan w:val="3"/>
            <w:tcBorders>
              <w:top w:val="single" w:color="000000" w:sz="4" w:space="0"/>
              <w:left w:val="single" w:color="000000" w:sz="4" w:space="0"/>
              <w:bottom w:val="single" w:color="000000" w:sz="4" w:space="0"/>
              <w:right w:val="single" w:color="000000" w:sz="4" w:space="0"/>
            </w:tcBorders>
          </w:tcPr>
          <w:p>
            <w:pPr>
              <w:spacing w:before="120"/>
              <w:ind w:firstLine="480"/>
              <w:rPr>
                <w:szCs w:val="21"/>
              </w:rPr>
            </w:pPr>
            <w:r>
              <w:drawing>
                <wp:inline distT="0" distB="0" distL="0" distR="0">
                  <wp:extent cx="4107180" cy="1950720"/>
                  <wp:effectExtent l="0" t="0" r="762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4107180" cy="1950720"/>
                          </a:xfrm>
                          <a:prstGeom prst="rect">
                            <a:avLst/>
                          </a:prstGeom>
                          <a:noFill/>
                          <a:ln>
                            <a:noFill/>
                          </a:ln>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27" w:hRule="atLeast"/>
          <w:jc w:val="center"/>
        </w:trPr>
        <w:tc>
          <w:tcPr>
            <w:tcW w:w="2016" w:type="dxa"/>
            <w:tcBorders>
              <w:top w:val="single" w:color="000000" w:sz="4" w:space="0"/>
              <w:left w:val="single" w:color="000000" w:sz="4" w:space="0"/>
              <w:bottom w:val="single" w:color="000000" w:sz="4" w:space="0"/>
              <w:right w:val="single" w:color="000000" w:sz="4" w:space="0"/>
            </w:tcBorders>
            <w:vAlign w:val="center"/>
          </w:tcPr>
          <w:p>
            <w:pPr>
              <w:spacing w:before="120"/>
              <w:jc w:val="center"/>
              <w:rPr>
                <w:szCs w:val="21"/>
              </w:rPr>
            </w:pPr>
            <w:r>
              <w:rPr>
                <w:rFonts w:hint="eastAsia"/>
                <w:szCs w:val="21"/>
              </w:rPr>
              <w:t>监测剖面图</w:t>
            </w:r>
          </w:p>
        </w:tc>
        <w:tc>
          <w:tcPr>
            <w:tcW w:w="6687" w:type="dxa"/>
            <w:gridSpan w:val="3"/>
            <w:tcBorders>
              <w:top w:val="single" w:color="000000" w:sz="4" w:space="0"/>
              <w:left w:val="single" w:color="000000" w:sz="4" w:space="0"/>
              <w:bottom w:val="single" w:color="000000" w:sz="4" w:space="0"/>
              <w:right w:val="single" w:color="000000" w:sz="4" w:space="0"/>
            </w:tcBorders>
          </w:tcPr>
          <w:p>
            <w:pPr>
              <w:spacing w:before="120"/>
              <w:ind w:firstLine="480"/>
              <w:rPr>
                <w:szCs w:val="21"/>
              </w:rPr>
            </w:pPr>
            <w:r>
              <w:drawing>
                <wp:inline distT="0" distB="0" distL="0" distR="0">
                  <wp:extent cx="4107180" cy="2026920"/>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4107180" cy="2026920"/>
                          </a:xfrm>
                          <a:prstGeom prst="rect">
                            <a:avLst/>
                          </a:prstGeom>
                          <a:noFill/>
                          <a:ln>
                            <a:noFill/>
                          </a:ln>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27" w:hRule="atLeast"/>
          <w:jc w:val="center"/>
        </w:trPr>
        <w:tc>
          <w:tcPr>
            <w:tcW w:w="2016" w:type="dxa"/>
            <w:tcBorders>
              <w:top w:val="single" w:color="000000" w:sz="4" w:space="0"/>
              <w:left w:val="single" w:color="000000" w:sz="4" w:space="0"/>
              <w:bottom w:val="single" w:color="000000" w:sz="4" w:space="0"/>
              <w:right w:val="single" w:color="000000" w:sz="4" w:space="0"/>
            </w:tcBorders>
            <w:vAlign w:val="center"/>
          </w:tcPr>
          <w:p>
            <w:pPr>
              <w:spacing w:before="120"/>
              <w:jc w:val="center"/>
              <w:rPr>
                <w:szCs w:val="21"/>
              </w:rPr>
            </w:pPr>
            <w:r>
              <w:rPr>
                <w:rFonts w:hint="eastAsia"/>
                <w:szCs w:val="21"/>
              </w:rPr>
              <w:t>备注</w:t>
            </w:r>
          </w:p>
        </w:tc>
        <w:tc>
          <w:tcPr>
            <w:tcW w:w="6687" w:type="dxa"/>
            <w:gridSpan w:val="3"/>
            <w:tcBorders>
              <w:top w:val="single" w:color="000000" w:sz="4" w:space="0"/>
              <w:left w:val="single" w:color="000000" w:sz="4" w:space="0"/>
              <w:bottom w:val="single" w:color="000000" w:sz="4" w:space="0"/>
              <w:right w:val="single" w:color="000000" w:sz="4" w:space="0"/>
            </w:tcBorders>
          </w:tcPr>
          <w:p>
            <w:pPr>
              <w:spacing w:before="120"/>
              <w:rPr>
                <w:szCs w:val="21"/>
              </w:rPr>
            </w:pPr>
            <w:r>
              <w:rPr>
                <w:rFonts w:hint="eastAsia"/>
                <w:szCs w:val="21"/>
              </w:rPr>
              <w:t>人工输入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735" w:hRule="atLeast"/>
          <w:jc w:val="center"/>
        </w:trPr>
        <w:tc>
          <w:tcPr>
            <w:tcW w:w="8703" w:type="dxa"/>
            <w:gridSpan w:val="4"/>
            <w:tcBorders>
              <w:top w:val="single" w:color="000000" w:sz="4" w:space="0"/>
              <w:left w:val="single" w:color="000000" w:sz="4" w:space="0"/>
              <w:bottom w:val="single" w:color="000000" w:sz="4" w:space="0"/>
              <w:right w:val="single" w:color="000000" w:sz="4" w:space="0"/>
            </w:tcBorders>
            <w:vAlign w:val="bottom"/>
          </w:tcPr>
          <w:p>
            <w:pPr>
              <w:spacing w:before="120"/>
              <w:ind w:firstLine="480"/>
              <w:jc w:val="right"/>
              <w:rPr>
                <w:szCs w:val="21"/>
              </w:rPr>
            </w:pPr>
            <w:r>
              <w:rPr>
                <w:rFonts w:hint="eastAsia"/>
                <w:szCs w:val="21"/>
              </w:rPr>
              <w:t>打印时间：</w:t>
            </w:r>
            <w:r>
              <w:rPr>
                <w:szCs w:val="21"/>
              </w:rPr>
              <w:drawing>
                <wp:inline distT="0" distB="0" distL="0" distR="0">
                  <wp:extent cx="1348740" cy="274320"/>
                  <wp:effectExtent l="0" t="0" r="381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1348740" cy="274320"/>
                          </a:xfrm>
                          <a:prstGeom prst="rect">
                            <a:avLst/>
                          </a:prstGeom>
                          <a:noFill/>
                          <a:ln>
                            <a:noFill/>
                          </a:ln>
                        </pic:spPr>
                      </pic:pic>
                    </a:graphicData>
                  </a:graphic>
                </wp:inline>
              </w:drawing>
            </w:r>
          </w:p>
        </w:tc>
      </w:tr>
    </w:tbl>
    <w:p>
      <w:pPr>
        <w:spacing w:before="120"/>
        <w:jc w:val="center"/>
      </w:pPr>
      <w:r>
        <w:rPr>
          <w:rFonts w:hint="eastAsia"/>
          <w:bdr w:val="single" w:color="auto" w:sz="4" w:space="0"/>
        </w:rPr>
        <w:t>导出打印</w:t>
      </w:r>
    </w:p>
    <w:p>
      <w:pPr>
        <w:spacing w:before="120"/>
        <w:ind w:firstLine="480"/>
        <w:jc w:val="left"/>
        <w:rPr>
          <w:rFonts w:ascii="宋体" w:hAnsi="宋体"/>
          <w:b/>
          <w:bCs/>
        </w:rPr>
      </w:pPr>
      <w:r>
        <w:rPr>
          <w:rFonts w:hint="eastAsia"/>
        </w:rPr>
        <w:t>点击</w:t>
      </w:r>
      <w:r>
        <w:rPr>
          <w:rFonts w:hint="eastAsia"/>
          <w:bdr w:val="single" w:color="auto" w:sz="4" w:space="0"/>
        </w:rPr>
        <w:t>导出</w:t>
      </w:r>
      <w:r>
        <w:rPr>
          <w:rFonts w:hint="eastAsia"/>
        </w:rPr>
        <w:t>即可保存到电脑，</w:t>
      </w:r>
      <w:r>
        <w:rPr>
          <w:rFonts w:hint="eastAsia"/>
          <w:bdr w:val="single" w:color="auto" w:sz="4" w:space="0"/>
        </w:rPr>
        <w:t>打印</w:t>
      </w:r>
      <w:r>
        <w:rPr>
          <w:rFonts w:hint="eastAsia"/>
        </w:rPr>
        <w:t>即可直接通过连接的打印设备打印</w:t>
      </w:r>
      <w:ins w:id="183" w:author="Administrator" w:date="2017-09-01T14:40:31Z">
        <w:r>
          <w:rPr>
            <w:rFonts w:hint="eastAsia"/>
            <w:lang w:eastAsia="zh-CN"/>
          </w:rPr>
          <w:t>（</w:t>
        </w:r>
      </w:ins>
      <w:ins w:id="184" w:author="Administrator" w:date="2017-09-01T14:40:36Z">
        <w:r>
          <w:rPr>
            <w:rFonts w:hint="eastAsia"/>
            <w:lang w:eastAsia="zh-CN"/>
          </w:rPr>
          <w:t>导出</w:t>
        </w:r>
      </w:ins>
      <w:ins w:id="185" w:author="Administrator" w:date="2017-09-01T14:40:38Z">
        <w:r>
          <w:rPr>
            <w:rFonts w:hint="eastAsia"/>
            <w:lang w:val="en-US" w:eastAsia="zh-CN"/>
          </w:rPr>
          <w:t>world</w:t>
        </w:r>
      </w:ins>
      <w:ins w:id="186" w:author="Administrator" w:date="2017-09-01T14:40:39Z">
        <w:r>
          <w:rPr>
            <w:rFonts w:hint="eastAsia"/>
            <w:lang w:val="en-US" w:eastAsia="zh-CN"/>
          </w:rPr>
          <w:t>文档</w:t>
        </w:r>
      </w:ins>
      <w:ins w:id="187" w:author="Administrator" w:date="2017-09-01T14:40:49Z">
        <w:r>
          <w:rPr>
            <w:rFonts w:hint="eastAsia"/>
            <w:lang w:val="en-US" w:eastAsia="zh-CN"/>
          </w:rPr>
          <w:t>(</w:t>
        </w:r>
      </w:ins>
      <w:ins w:id="188" w:author="Administrator" w:date="2017-09-01T14:40:51Z">
        <w:r>
          <w:rPr>
            <w:rFonts w:hint="eastAsia"/>
            <w:lang w:val="en-US" w:eastAsia="zh-CN"/>
          </w:rPr>
          <w:t>worl</w:t>
        </w:r>
      </w:ins>
      <w:ins w:id="189" w:author="Administrator" w:date="2017-09-01T14:40:52Z">
        <w:r>
          <w:rPr>
            <w:rFonts w:hint="eastAsia"/>
            <w:lang w:val="en-US" w:eastAsia="zh-CN"/>
          </w:rPr>
          <w:t>d</w:t>
        </w:r>
      </w:ins>
      <w:ins w:id="190" w:author="Administrator" w:date="2017-09-01T14:40:53Z">
        <w:r>
          <w:rPr>
            <w:rFonts w:hint="eastAsia"/>
            <w:lang w:val="en-US" w:eastAsia="zh-CN"/>
          </w:rPr>
          <w:t>可</w:t>
        </w:r>
      </w:ins>
      <w:ins w:id="191" w:author="Administrator" w:date="2017-09-01T14:40:54Z">
        <w:r>
          <w:rPr>
            <w:rFonts w:hint="eastAsia"/>
            <w:lang w:val="en-US" w:eastAsia="zh-CN"/>
          </w:rPr>
          <w:t>自己</w:t>
        </w:r>
      </w:ins>
      <w:ins w:id="192" w:author="Administrator" w:date="2017-09-01T14:40:55Z">
        <w:r>
          <w:rPr>
            <w:rFonts w:hint="eastAsia"/>
            <w:lang w:val="en-US" w:eastAsia="zh-CN"/>
          </w:rPr>
          <w:t>编辑</w:t>
        </w:r>
      </w:ins>
      <w:ins w:id="193" w:author="Administrator" w:date="2017-09-01T14:40:49Z">
        <w:r>
          <w:rPr>
            <w:rFonts w:hint="eastAsia"/>
            <w:lang w:val="en-US" w:eastAsia="zh-CN"/>
          </w:rPr>
          <w:t>)</w:t>
        </w:r>
      </w:ins>
      <w:ins w:id="194" w:author="Administrator" w:date="2017-09-01T14:40:45Z">
        <w:r>
          <w:rPr>
            <w:rFonts w:hint="eastAsia"/>
            <w:lang w:val="en-US" w:eastAsia="zh-CN"/>
          </w:rPr>
          <w:t>或者</w:t>
        </w:r>
      </w:ins>
      <w:ins w:id="195" w:author="Administrator" w:date="2017-09-01T14:40:46Z">
        <w:r>
          <w:rPr>
            <w:rFonts w:hint="eastAsia"/>
            <w:lang w:val="en-US" w:eastAsia="zh-CN"/>
          </w:rPr>
          <w:t>pdf</w:t>
        </w:r>
      </w:ins>
      <w:ins w:id="196" w:author="Administrator" w:date="2017-09-01T14:40:31Z">
        <w:r>
          <w:rPr>
            <w:rFonts w:hint="eastAsia"/>
            <w:lang w:eastAsia="zh-CN"/>
          </w:rPr>
          <w:t>）</w:t>
        </w:r>
      </w:ins>
      <w:r>
        <w:rPr>
          <w:rFonts w:hint="eastAsia"/>
        </w:rPr>
        <w:t>。</w:t>
      </w:r>
    </w:p>
    <w:p>
      <w:pPr>
        <w:pStyle w:val="4"/>
        <w:numPr>
          <w:ilvl w:val="2"/>
          <w:numId w:val="0"/>
        </w:numPr>
        <w:tabs>
          <w:tab w:val="left" w:pos="851"/>
        </w:tabs>
        <w:rPr>
          <w:rFonts w:ascii="宋体" w:hAnsi="宋体"/>
        </w:rPr>
      </w:pPr>
      <w:bookmarkStart w:id="85" w:name="_Toc473746027"/>
      <w:r>
        <w:rPr>
          <w:rFonts w:hint="eastAsia" w:ascii="宋体" w:hAnsi="宋体"/>
        </w:rPr>
        <w:t>4.5.3</w:t>
      </w:r>
      <w:bookmarkStart w:id="86" w:name="_Toc19800"/>
      <w:r>
        <w:rPr>
          <w:rFonts w:hint="eastAsia"/>
        </w:rPr>
        <w:t>监测设备工作状态自检</w:t>
      </w:r>
      <w:bookmarkEnd w:id="85"/>
      <w:bookmarkEnd w:id="86"/>
    </w:p>
    <w:p>
      <w:pPr>
        <w:spacing w:line="360" w:lineRule="auto"/>
        <w:ind w:firstLine="420"/>
        <w:rPr>
          <w:rFonts w:ascii="宋体" w:hAnsi="宋体"/>
        </w:rPr>
      </w:pPr>
      <w:r>
        <w:rPr>
          <w:rFonts w:hint="eastAsia" w:ascii="宋体" w:hAnsi="宋体"/>
        </w:rPr>
        <w:t>对基站、中继器（又称：井上装置）、深部位移传感器、地表变形传感器具有工作状态自检功能。</w:t>
      </w:r>
    </w:p>
    <w:p>
      <w:pPr>
        <w:spacing w:line="360" w:lineRule="auto"/>
        <w:ind w:firstLine="420"/>
        <w:rPr>
          <w:rFonts w:ascii="宋体" w:hAnsi="宋体"/>
        </w:rPr>
      </w:pPr>
      <w:r>
        <w:rPr>
          <w:rFonts w:hint="eastAsia" w:ascii="宋体" w:hAnsi="宋体"/>
        </w:rPr>
        <w:t>自检原则：1）连续3天（暂定，可调）隶属于基站的所有传感器均无数据传回服务器，则判定该基站停止工作。2）连续3天（暂定，可调）隶属于中继器的所有深部位移传感器均无数据传回服务器，则判定该中继器停止工作。3）连续3天（暂定，可调）深部位移传感器或地表变形传感器无数据传回服务器，则判定该传感器停止工作。</w:t>
      </w:r>
    </w:p>
    <w:p>
      <w:pPr>
        <w:spacing w:line="360" w:lineRule="auto"/>
        <w:ind w:firstLine="360"/>
        <w:rPr>
          <w:rFonts w:ascii="宋体" w:hAnsi="宋体"/>
        </w:rPr>
      </w:pPr>
      <w:r>
        <w:rPr>
          <w:rFonts w:hint="eastAsia" w:ascii="宋体" w:hAnsi="宋体"/>
        </w:rPr>
        <w:t>对于停止工作的设备，在设备列表中进行提示是否远程或实地修复，并在报表或日志中有所体现。</w:t>
      </w:r>
    </w:p>
    <w:p>
      <w:pPr>
        <w:pStyle w:val="3"/>
        <w:keepLines w:val="0"/>
        <w:numPr>
          <w:ilvl w:val="1"/>
          <w:numId w:val="3"/>
        </w:numPr>
        <w:spacing w:after="60" w:line="240" w:lineRule="auto"/>
        <w:ind w:left="360" w:hanging="360"/>
        <w:jc w:val="left"/>
        <w:rPr>
          <w:rFonts w:ascii="宋体" w:hAnsi="宋体"/>
          <w:sz w:val="28"/>
          <w:szCs w:val="28"/>
        </w:rPr>
      </w:pPr>
      <w:bookmarkStart w:id="87" w:name="_Toc473746028"/>
      <w:r>
        <w:rPr>
          <w:rFonts w:hint="eastAsia" w:ascii="宋体" w:hAnsi="宋体"/>
          <w:sz w:val="28"/>
          <w:szCs w:val="28"/>
        </w:rPr>
        <w:t>报表管理</w:t>
      </w:r>
      <w:bookmarkEnd w:id="87"/>
    </w:p>
    <w:p>
      <w:pPr>
        <w:spacing w:line="360" w:lineRule="auto"/>
        <w:ind w:firstLine="360"/>
      </w:pPr>
      <w:r>
        <w:rPr>
          <w:rFonts w:hint="eastAsia"/>
        </w:rPr>
        <w:t>信息统计分析分两个层次。</w:t>
      </w:r>
    </w:p>
    <w:p>
      <w:pPr>
        <w:spacing w:line="360" w:lineRule="auto"/>
        <w:ind w:firstLine="360"/>
      </w:pPr>
      <w:r>
        <w:rPr>
          <w:rFonts w:hint="eastAsia"/>
        </w:rPr>
        <w:t>第一层次以某一条道路为统计对象，分别包括：1）边坡、泥石流个数统计，2）边坡高度统计，3）边坡稳定等级统计，4）边坡病害类型统计，5）泥石流统计暂缺。</w:t>
      </w:r>
    </w:p>
    <w:p>
      <w:pPr>
        <w:spacing w:line="360" w:lineRule="auto"/>
        <w:ind w:firstLine="360"/>
      </w:pPr>
      <w:r>
        <w:rPr>
          <w:rFonts w:hint="eastAsia"/>
        </w:rPr>
        <w:t>第二层次以某一边坡或某一泥石流为统计对象，以某一边坡为对象时，分别包括：1）深部位移监测孔、监测孔内深部位移传感器、地表变形监测传感器数量统计，2）深部位移监测孔预警等级数量统计，3）地表变形监测点预警等级数量统计。</w:t>
      </w:r>
    </w:p>
    <w:p>
      <w:pPr>
        <w:spacing w:line="360" w:lineRule="auto"/>
        <w:ind w:firstLine="360"/>
      </w:pPr>
      <w:r>
        <w:rPr>
          <w:rFonts w:hint="eastAsia"/>
        </w:rPr>
        <w:t>业主看得见的数据与中铁看的曲线数据不一样，所以说在数据列表中，列表字段能进行权限控制</w:t>
      </w:r>
    </w:p>
    <w:p>
      <w:pPr>
        <w:pStyle w:val="4"/>
        <w:numPr>
          <w:ilvl w:val="2"/>
          <w:numId w:val="0"/>
        </w:numPr>
        <w:tabs>
          <w:tab w:val="left" w:pos="851"/>
        </w:tabs>
        <w:rPr>
          <w:rFonts w:ascii="宋体" w:hAnsi="宋体"/>
        </w:rPr>
      </w:pPr>
      <w:bookmarkStart w:id="88" w:name="_Toc473746029"/>
      <w:r>
        <w:rPr>
          <w:rFonts w:hint="eastAsia" w:ascii="宋体" w:hAnsi="宋体"/>
        </w:rPr>
        <w:t>4.6.1</w:t>
      </w:r>
      <w:r>
        <w:rPr>
          <w:rFonts w:hint="eastAsia"/>
        </w:rPr>
        <w:t>边坡数据信息统计表</w:t>
      </w:r>
      <w:bookmarkEnd w:id="88"/>
    </w:p>
    <w:p>
      <w:pPr>
        <w:spacing w:line="360" w:lineRule="auto"/>
        <w:ind w:firstLine="420"/>
        <w:rPr>
          <w:rFonts w:ascii="宋体" w:hAnsi="宋体"/>
          <w:szCs w:val="21"/>
        </w:rPr>
      </w:pPr>
      <w:r>
        <w:rPr>
          <w:rFonts w:hint="eastAsia" w:ascii="宋体" w:hAnsi="宋体"/>
          <w:szCs w:val="21"/>
        </w:rPr>
        <w:t>功能描述：省份，道路类型，所属线路，所属路局，边坡编号，边坡名称，起讫桩号，曾用桩号，走向（°），坡向（左侧，右侧），坡长（m），坡高（m），经度，纬度，坡型坡率和防护加固设计（分别为一级，二级，三级），病害类型（参考5.2码表规范），边坡类型（参考5.2码表规范），稳定等级（参考5.2码表规范），监测手段（可以多选），该边坡下孔口个数，以及各个孔口对应的基站是哪一个，每一个孔下面分别有哪一些中继器，每一个中继器包括哪一些传感器，目前每一个中继器下面有效传感器个数，无效个数。</w:t>
      </w:r>
    </w:p>
    <w:p>
      <w:pPr>
        <w:spacing w:line="360" w:lineRule="auto"/>
        <w:ind w:firstLine="420"/>
        <w:rPr>
          <w:rFonts w:ascii="宋体" w:hAnsi="宋体"/>
          <w:szCs w:val="21"/>
        </w:rPr>
      </w:pPr>
      <w:r>
        <w:rPr>
          <w:rFonts w:hint="eastAsia" w:ascii="宋体" w:hAnsi="宋体"/>
          <w:szCs w:val="21"/>
        </w:rPr>
        <w:t>这里分历史，跟当日</w:t>
      </w:r>
    </w:p>
    <w:p>
      <w:pPr>
        <w:pStyle w:val="4"/>
        <w:numPr>
          <w:ilvl w:val="2"/>
          <w:numId w:val="0"/>
        </w:numPr>
        <w:tabs>
          <w:tab w:val="left" w:pos="851"/>
        </w:tabs>
        <w:rPr>
          <w:rFonts w:ascii="宋体" w:hAnsi="宋体"/>
        </w:rPr>
      </w:pPr>
      <w:bookmarkStart w:id="89" w:name="_Toc473746030"/>
      <w:r>
        <w:rPr>
          <w:rFonts w:hint="eastAsia" w:ascii="宋体" w:hAnsi="宋体"/>
        </w:rPr>
        <w:t>4.6.2</w:t>
      </w:r>
      <w:r>
        <w:rPr>
          <w:rFonts w:hint="eastAsia"/>
        </w:rPr>
        <w:t>边坡信息统计表</w:t>
      </w:r>
      <w:bookmarkEnd w:id="89"/>
    </w:p>
    <w:p>
      <w:pPr>
        <w:spacing w:before="120" w:line="360" w:lineRule="auto"/>
        <w:ind w:firstLine="480"/>
      </w:pPr>
      <w:r>
        <w:rPr>
          <w:rFonts w:hint="eastAsia"/>
        </w:rPr>
        <w:t>功能描述：根据条件生成相应报表。报表内容包含：</w:t>
      </w:r>
    </w:p>
    <w:p>
      <w:pPr>
        <w:spacing w:before="156" w:line="360" w:lineRule="auto"/>
        <w:ind w:firstLine="480"/>
      </w:pPr>
      <w:r>
        <w:rPr>
          <w:rFonts w:hint="eastAsia"/>
        </w:rPr>
        <w:t>所属线路，所属路局，边坡编号，边坡名称，起讫桩号，曾用桩号，走向（°），坡向（左侧，右侧），坡长（m），坡高（m），经度，纬度，坡型坡率和防护加固设计（</w:t>
      </w:r>
      <w:r>
        <w:rPr>
          <w:rFonts w:hint="eastAsia"/>
          <w:color w:val="FF0000"/>
        </w:rPr>
        <w:t>包括坡级、坡率、坡高、防护加固四列。人工输入，可增删改行信息</w:t>
      </w:r>
      <w:r>
        <w:rPr>
          <w:rFonts w:hint="eastAsia"/>
        </w:rPr>
        <w:t>），病害类型（</w:t>
      </w:r>
      <w:r>
        <w:rPr>
          <w:rFonts w:hint="eastAsia"/>
          <w:color w:val="000000"/>
        </w:rPr>
        <w:t>参考5.2码表规范</w:t>
      </w:r>
      <w:r>
        <w:rPr>
          <w:rFonts w:hint="eastAsia"/>
        </w:rPr>
        <w:t>），边坡类型（</w:t>
      </w:r>
      <w:r>
        <w:rPr>
          <w:rFonts w:hint="eastAsia"/>
          <w:color w:val="000000"/>
        </w:rPr>
        <w:t>参考5.2码表规范</w:t>
      </w:r>
      <w:r>
        <w:rPr>
          <w:rFonts w:hint="eastAsia"/>
        </w:rPr>
        <w:t>），稳定等级（</w:t>
      </w:r>
      <w:r>
        <w:rPr>
          <w:rFonts w:hint="eastAsia"/>
          <w:color w:val="000000"/>
        </w:rPr>
        <w:t>参考5.2码表规范</w:t>
      </w:r>
      <w:r>
        <w:rPr>
          <w:rFonts w:hint="eastAsia"/>
        </w:rPr>
        <w:t>），监测手段（</w:t>
      </w:r>
      <w:r>
        <w:rPr>
          <w:rFonts w:hint="eastAsia"/>
          <w:color w:val="000000"/>
        </w:rPr>
        <w:t>参考5.2码表规范</w:t>
      </w:r>
      <w:r>
        <w:rPr>
          <w:rFonts w:hint="eastAsia"/>
        </w:rPr>
        <w:t>），现场照片，工程图纸，主断面图，立面图，监测点布置图</w:t>
      </w:r>
      <w:r>
        <w:rPr>
          <w:rFonts w:hint="eastAsia"/>
          <w:color w:val="FF0000"/>
        </w:rPr>
        <w:t>（这里图片可以导入多张，同时在界面展示的时候，可以用滚动形式）</w:t>
      </w:r>
      <w:r>
        <w:rPr>
          <w:rFonts w:hint="eastAsia"/>
        </w:rPr>
        <w:t>，地形地貌，地层岩性，地质构造，水文地质，工程简介，主管部门，设计单位，施工单位，监理单位，监测单位，养护单位，管理单位。（各单位联系人，联系名称）</w:t>
      </w:r>
    </w:p>
    <w:p>
      <w:pPr>
        <w:spacing w:before="156" w:line="360" w:lineRule="auto"/>
        <w:ind w:firstLine="480"/>
      </w:pPr>
      <w:r>
        <w:rPr>
          <w:rFonts w:hint="eastAsia"/>
        </w:rPr>
        <w:t>养护单位，养护人员，边坡位置，主管部门，边坡概述</w:t>
      </w:r>
    </w:p>
    <w:p>
      <w:pPr>
        <w:spacing w:before="156" w:line="360" w:lineRule="auto"/>
        <w:ind w:firstLine="480"/>
      </w:pPr>
      <w:r>
        <w:rPr>
          <w:rFonts w:hint="eastAsia"/>
        </w:rPr>
        <w:t>查询条件：省份，道路类型，边坡名称（支持模糊查询），边坡编号，所属路局（支持模糊查询），起讫桩号（支持模糊查询）。</w:t>
      </w:r>
    </w:p>
    <w:p>
      <w:pPr>
        <w:spacing w:before="156"/>
        <w:ind w:firstLine="174" w:firstLineChars="83"/>
      </w:pPr>
      <w:r>
        <w:rPr>
          <w:rFonts w:hint="eastAsia"/>
        </w:rPr>
        <w:t>如下图：</w:t>
      </w:r>
    </w:p>
    <w:p>
      <w:r>
        <w:drawing>
          <wp:inline distT="0" distB="0" distL="0" distR="0">
            <wp:extent cx="4930140" cy="379476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4930140" cy="3794760"/>
                    </a:xfrm>
                    <a:prstGeom prst="rect">
                      <a:avLst/>
                    </a:prstGeom>
                    <a:noFill/>
                    <a:ln>
                      <a:noFill/>
                    </a:ln>
                  </pic:spPr>
                </pic:pic>
              </a:graphicData>
            </a:graphic>
          </wp:inline>
        </w:drawing>
      </w:r>
      <w:r>
        <w:drawing>
          <wp:inline distT="0" distB="0" distL="0" distR="0">
            <wp:extent cx="4732020" cy="330708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4732020" cy="3307080"/>
                    </a:xfrm>
                    <a:prstGeom prst="rect">
                      <a:avLst/>
                    </a:prstGeom>
                    <a:noFill/>
                    <a:ln>
                      <a:noFill/>
                    </a:ln>
                  </pic:spPr>
                </pic:pic>
              </a:graphicData>
            </a:graphic>
          </wp:inline>
        </w:drawing>
      </w:r>
      <w:r>
        <w:drawing>
          <wp:inline distT="0" distB="0" distL="0" distR="0">
            <wp:extent cx="4419600" cy="36576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4419600" cy="3657600"/>
                    </a:xfrm>
                    <a:prstGeom prst="rect">
                      <a:avLst/>
                    </a:prstGeom>
                    <a:noFill/>
                    <a:ln>
                      <a:noFill/>
                    </a:ln>
                  </pic:spPr>
                </pic:pic>
              </a:graphicData>
            </a:graphic>
          </wp:inline>
        </w:drawing>
      </w:r>
      <w:r>
        <w:drawing>
          <wp:inline distT="0" distB="0" distL="0" distR="0">
            <wp:extent cx="5486400" cy="155448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486400" cy="1554480"/>
                    </a:xfrm>
                    <a:prstGeom prst="rect">
                      <a:avLst/>
                    </a:prstGeom>
                    <a:noFill/>
                    <a:ln>
                      <a:noFill/>
                    </a:ln>
                  </pic:spPr>
                </pic:pic>
              </a:graphicData>
            </a:graphic>
          </wp:inline>
        </w:drawing>
      </w:r>
    </w:p>
    <w:p>
      <w:pPr>
        <w:pStyle w:val="4"/>
        <w:numPr>
          <w:ilvl w:val="2"/>
          <w:numId w:val="0"/>
        </w:numPr>
        <w:tabs>
          <w:tab w:val="left" w:pos="851"/>
        </w:tabs>
        <w:rPr>
          <w:rFonts w:ascii="宋体" w:hAnsi="宋体"/>
        </w:rPr>
      </w:pPr>
      <w:bookmarkStart w:id="90" w:name="_Toc473746031"/>
      <w:r>
        <w:rPr>
          <w:rFonts w:hint="eastAsia" w:ascii="宋体" w:hAnsi="宋体"/>
        </w:rPr>
        <w:t>4.6.</w:t>
      </w:r>
      <w:r>
        <w:rPr>
          <w:rFonts w:ascii="宋体" w:hAnsi="宋体"/>
        </w:rPr>
        <w:t>3</w:t>
      </w:r>
      <w:r>
        <w:rPr>
          <w:rFonts w:hint="eastAsia"/>
        </w:rPr>
        <w:t>传感器状态统计表</w:t>
      </w:r>
      <w:bookmarkEnd w:id="90"/>
    </w:p>
    <w:p>
      <w:pPr>
        <w:spacing w:before="120" w:line="360" w:lineRule="auto"/>
        <w:ind w:firstLine="480"/>
      </w:pPr>
      <w:r>
        <w:rPr>
          <w:rFonts w:hint="eastAsia"/>
        </w:rPr>
        <w:t>功能描述：统计传感器当前状态信息。</w:t>
      </w:r>
    </w:p>
    <w:p>
      <w:pPr>
        <w:spacing w:before="156" w:line="360" w:lineRule="auto"/>
        <w:ind w:firstLine="480"/>
      </w:pPr>
      <w:r>
        <w:rPr>
          <w:rFonts w:hint="eastAsia"/>
        </w:rPr>
        <w:t>条件：省份，道路类型，边坡编号，边坡名称，监测断面，测量编号，测量名称，传感器编号，中继器编号，基站编号，传感器状态，传感器是否启动，开始时间，结束时间，</w:t>
      </w:r>
      <w:r>
        <w:t>监测</w:t>
      </w:r>
      <w:r>
        <w:rPr>
          <w:rFonts w:hint="eastAsia"/>
        </w:rPr>
        <w:t>类型（地表，</w:t>
      </w:r>
      <w:r>
        <w:t>深部</w:t>
      </w:r>
      <w:r>
        <w:rPr>
          <w:rFonts w:hint="eastAsia"/>
        </w:rPr>
        <w:t>，</w:t>
      </w:r>
      <w:r>
        <w:t>路基）</w:t>
      </w:r>
      <w:r>
        <w:rPr>
          <w:rFonts w:hint="eastAsia"/>
        </w:rPr>
        <w:t>（如果不选默认当前）</w:t>
      </w:r>
    </w:p>
    <w:p>
      <w:pPr>
        <w:spacing w:before="156" w:line="360" w:lineRule="auto"/>
        <w:ind w:firstLine="480"/>
      </w:pPr>
      <w:r>
        <w:rPr>
          <w:rFonts w:hint="eastAsia"/>
        </w:rPr>
        <w:t>内容：根据条件进行相应的数据报表信息统计。同时能支持数据的导出。统计该条件下的总体数据。</w:t>
      </w:r>
    </w:p>
    <w:p>
      <w:pPr>
        <w:spacing w:before="156" w:line="360" w:lineRule="auto"/>
        <w:ind w:firstLine="480"/>
      </w:pPr>
      <w:r>
        <w:rPr>
          <w:rFonts w:hint="eastAsia"/>
        </w:rPr>
        <w:t>历史与当前</w:t>
      </w:r>
    </w:p>
    <w:p>
      <w:pPr>
        <w:spacing w:before="156" w:line="360" w:lineRule="auto"/>
        <w:ind w:firstLine="480"/>
      </w:pPr>
      <w:r>
        <w:rPr>
          <w:rFonts w:hint="eastAsia"/>
        </w:rPr>
        <w:t>注意：最后一栏为合计数据。（这里注意，根据条件生成不同报表，注意报表格式设计与安排。可以根据某一个边坡，某一个孔查看各个中继器下面传感器报表信息状态）</w:t>
      </w:r>
    </w:p>
    <w:p>
      <w:pPr>
        <w:spacing w:before="156" w:line="360" w:lineRule="auto"/>
        <w:ind w:firstLine="480"/>
      </w:pPr>
      <w:r>
        <w:rPr>
          <w:rFonts w:hint="eastAsia"/>
        </w:rPr>
        <w:t>显示指定查询时间内，边坡孔传感器该日有效个数曲线。</w:t>
      </w:r>
    </w:p>
    <w:p>
      <w:pPr>
        <w:pStyle w:val="4"/>
        <w:numPr>
          <w:ilvl w:val="2"/>
          <w:numId w:val="0"/>
        </w:numPr>
        <w:tabs>
          <w:tab w:val="left" w:pos="851"/>
        </w:tabs>
        <w:rPr>
          <w:rFonts w:ascii="宋体" w:hAnsi="宋体"/>
        </w:rPr>
      </w:pPr>
      <w:bookmarkStart w:id="91" w:name="_Toc473746032"/>
      <w:r>
        <w:rPr>
          <w:rFonts w:hint="eastAsia" w:ascii="宋体" w:hAnsi="宋体"/>
        </w:rPr>
        <w:t>4.6.</w:t>
      </w:r>
      <w:r>
        <w:rPr>
          <w:rFonts w:ascii="宋体" w:hAnsi="宋体"/>
        </w:rPr>
        <w:t>4</w:t>
      </w:r>
      <w:r>
        <w:rPr>
          <w:rFonts w:hint="eastAsia"/>
        </w:rPr>
        <w:t>传感器更换情况统计表</w:t>
      </w:r>
      <w:bookmarkEnd w:id="91"/>
    </w:p>
    <w:p>
      <w:pPr>
        <w:spacing w:before="120" w:line="360" w:lineRule="auto"/>
        <w:ind w:firstLine="480"/>
      </w:pPr>
      <w:r>
        <w:rPr>
          <w:rFonts w:hint="eastAsia"/>
        </w:rPr>
        <w:t>功能描述：在传感器损坏之后，这个表格可以记录相应更换传感器的情况</w:t>
      </w:r>
    </w:p>
    <w:p>
      <w:pPr>
        <w:spacing w:before="156" w:line="360" w:lineRule="auto"/>
        <w:ind w:firstLine="480"/>
      </w:pPr>
      <w:r>
        <w:rPr>
          <w:rFonts w:hint="eastAsia"/>
        </w:rPr>
        <w:t>条件：开始时间，结束时间，</w:t>
      </w:r>
      <w:r>
        <w:rPr>
          <w:rFonts w:hint="eastAsia"/>
          <w:color w:val="FF0000"/>
        </w:rPr>
        <w:t>省份，道路类型，边坡编号，边坡名称</w:t>
      </w:r>
      <w:r>
        <w:rPr>
          <w:rFonts w:hint="eastAsia"/>
        </w:rPr>
        <w:t>，监测断面，测量编号，测量名称，基站编号，中继器，埋深（m），传感器编号，旧传感器,更换时间，是否显示父类传感器，</w:t>
      </w:r>
      <w:r>
        <w:t>监测</w:t>
      </w:r>
      <w:r>
        <w:rPr>
          <w:rFonts w:hint="eastAsia"/>
        </w:rPr>
        <w:t>类型（地表，</w:t>
      </w:r>
      <w:r>
        <w:t>深部</w:t>
      </w:r>
      <w:r>
        <w:rPr>
          <w:rFonts w:hint="eastAsia"/>
        </w:rPr>
        <w:t>，</w:t>
      </w:r>
      <w:r>
        <w:t>路基）</w:t>
      </w:r>
      <w:r>
        <w:rPr>
          <w:rFonts w:hint="eastAsia"/>
        </w:rPr>
        <w:t>。</w:t>
      </w:r>
    </w:p>
    <w:p>
      <w:pPr>
        <w:spacing w:before="156" w:line="360" w:lineRule="auto"/>
        <w:ind w:firstLine="480"/>
      </w:pPr>
      <w:r>
        <w:rPr>
          <w:rFonts w:hint="eastAsia"/>
        </w:rPr>
        <w:t>列表：日期，</w:t>
      </w:r>
      <w:r>
        <w:rPr>
          <w:rFonts w:hint="eastAsia"/>
          <w:color w:val="FF0000"/>
        </w:rPr>
        <w:t>省份，道路类型，边坡编号，边坡名称</w:t>
      </w:r>
      <w:r>
        <w:rPr>
          <w:rFonts w:hint="eastAsia"/>
        </w:rPr>
        <w:t>，监测断面，测量编号，测量名称，基站编号，中继器，埋深（m），传感器编号，旧传感器,更换时间，是否显示父类传感器。</w:t>
      </w:r>
    </w:p>
    <w:p>
      <w:pPr>
        <w:spacing w:before="156" w:line="360" w:lineRule="auto"/>
        <w:ind w:firstLine="480"/>
      </w:pPr>
    </w:p>
    <w:p>
      <w:pPr>
        <w:spacing w:before="156" w:line="360" w:lineRule="auto"/>
        <w:ind w:firstLine="480"/>
      </w:pPr>
      <w:r>
        <w:rPr>
          <w:rFonts w:hint="eastAsia"/>
        </w:rPr>
        <w:t>注意根据条件查询的时候，如果根据单个传感器条件查询且显示父类传感器，那么就把该传感器以前的传感器按照时间顺序排列出来。</w:t>
      </w:r>
    </w:p>
    <w:p>
      <w:pPr>
        <w:pStyle w:val="4"/>
        <w:numPr>
          <w:ilvl w:val="2"/>
          <w:numId w:val="0"/>
        </w:numPr>
        <w:tabs>
          <w:tab w:val="left" w:pos="851"/>
        </w:tabs>
        <w:rPr>
          <w:rFonts w:ascii="宋体" w:hAnsi="宋体"/>
        </w:rPr>
      </w:pPr>
      <w:bookmarkStart w:id="92" w:name="_Toc473746033"/>
      <w:r>
        <w:rPr>
          <w:rFonts w:hint="eastAsia" w:ascii="宋体" w:hAnsi="宋体"/>
        </w:rPr>
        <w:t>4.6.</w:t>
      </w:r>
      <w:r>
        <w:rPr>
          <w:rFonts w:ascii="宋体" w:hAnsi="宋体"/>
        </w:rPr>
        <w:t>5</w:t>
      </w:r>
      <w:r>
        <w:rPr>
          <w:rFonts w:hint="eastAsia"/>
        </w:rPr>
        <w:t>数据管理异常处理统计表</w:t>
      </w:r>
      <w:bookmarkEnd w:id="92"/>
    </w:p>
    <w:p>
      <w:pPr>
        <w:spacing w:before="120" w:line="360" w:lineRule="auto"/>
        <w:ind w:firstLine="480"/>
      </w:pPr>
      <w:r>
        <w:rPr>
          <w:rFonts w:hint="eastAsia"/>
        </w:rPr>
        <w:t>功能：记录相应每一天数据异常处理的数据情况，</w:t>
      </w:r>
    </w:p>
    <w:p>
      <w:pPr>
        <w:spacing w:before="156" w:line="360" w:lineRule="auto"/>
        <w:ind w:firstLine="480"/>
      </w:pPr>
      <w:r>
        <w:rPr>
          <w:rFonts w:hint="eastAsia"/>
        </w:rPr>
        <w:t>例如：原始命令解析出来的角度数据是10°，通过误差计算，以及数据分析，之后用别的数据来替换，那么就把这类信息进行统计，生成相应数据表格。</w:t>
      </w:r>
    </w:p>
    <w:p>
      <w:pPr>
        <w:spacing w:before="156" w:line="360" w:lineRule="auto"/>
        <w:ind w:firstLine="480"/>
      </w:pPr>
      <w:r>
        <w:rPr>
          <w:rFonts w:hint="eastAsia"/>
        </w:rPr>
        <w:t>条件：开始时间，结束时间，省份，道路类型，边坡编号，边坡名称，监测断面，测量编号，测量名称，基站编号，中继器，埋深（m），传感器编号，当前数据，原始数据，埋深，</w:t>
      </w:r>
      <w:r>
        <w:t>监测</w:t>
      </w:r>
      <w:r>
        <w:rPr>
          <w:rFonts w:hint="eastAsia"/>
        </w:rPr>
        <w:t>类型（地表，</w:t>
      </w:r>
      <w:r>
        <w:t>深部</w:t>
      </w:r>
      <w:r>
        <w:rPr>
          <w:rFonts w:hint="eastAsia"/>
        </w:rPr>
        <w:t>，</w:t>
      </w:r>
      <w:r>
        <w:t>路基）</w:t>
      </w:r>
      <w:r>
        <w:rPr>
          <w:rFonts w:hint="eastAsia"/>
        </w:rPr>
        <w:t>。</w:t>
      </w:r>
    </w:p>
    <w:p>
      <w:pPr>
        <w:spacing w:before="156" w:line="360" w:lineRule="auto"/>
        <w:ind w:firstLine="480"/>
      </w:pPr>
      <w:r>
        <w:rPr>
          <w:rFonts w:hint="eastAsia"/>
        </w:rPr>
        <w:t>数据列表：日期，省份，道路类型，边坡编号，边坡名称，监测断面，测量编号，测量名称，基站编号，中继器，埋深（m），传感器编号，当前数据，原始数据，埋深。（增加地表，</w:t>
      </w:r>
      <w:r>
        <w:t>路基</w:t>
      </w:r>
      <w:r>
        <w:rPr>
          <w:rFonts w:hint="eastAsia"/>
        </w:rPr>
        <w:t>的数据异常</w:t>
      </w:r>
      <w:r>
        <w:t>）</w:t>
      </w:r>
      <w:r>
        <w:rPr>
          <w:rFonts w:hint="eastAsia"/>
        </w:rPr>
        <w:t>，</w:t>
      </w:r>
      <w:r>
        <w:t>监测</w:t>
      </w:r>
      <w:r>
        <w:rPr>
          <w:rFonts w:hint="eastAsia"/>
        </w:rPr>
        <w:t>类型（地表，</w:t>
      </w:r>
      <w:r>
        <w:t>深部</w:t>
      </w:r>
      <w:r>
        <w:rPr>
          <w:rFonts w:hint="eastAsia"/>
        </w:rPr>
        <w:t>，</w:t>
      </w:r>
      <w:r>
        <w:t>路基）</w:t>
      </w:r>
    </w:p>
    <w:p>
      <w:pPr>
        <w:pStyle w:val="4"/>
        <w:numPr>
          <w:ilvl w:val="2"/>
          <w:numId w:val="0"/>
        </w:numPr>
        <w:tabs>
          <w:tab w:val="left" w:pos="851"/>
        </w:tabs>
        <w:rPr>
          <w:rFonts w:ascii="宋体" w:hAnsi="宋体"/>
        </w:rPr>
      </w:pPr>
      <w:bookmarkStart w:id="93" w:name="_Toc473746034"/>
      <w:r>
        <w:rPr>
          <w:rFonts w:hint="eastAsia" w:ascii="宋体" w:hAnsi="宋体"/>
        </w:rPr>
        <w:t>4.6.</w:t>
      </w:r>
      <w:r>
        <w:rPr>
          <w:rFonts w:ascii="宋体" w:hAnsi="宋体"/>
        </w:rPr>
        <w:t>6</w:t>
      </w:r>
      <w:r>
        <w:rPr>
          <w:rFonts w:hint="eastAsia"/>
        </w:rPr>
        <w:t>边坡预警信息统计表</w:t>
      </w:r>
      <w:bookmarkEnd w:id="93"/>
    </w:p>
    <w:p>
      <w:pPr>
        <w:spacing w:before="120" w:line="360" w:lineRule="auto"/>
        <w:ind w:firstLine="480"/>
      </w:pPr>
      <w:r>
        <w:rPr>
          <w:rFonts w:hint="eastAsia"/>
        </w:rPr>
        <w:t>功能描述：对于预警信息进行相应的记录，根据条件进行查询，生成相应的数据表格</w:t>
      </w:r>
    </w:p>
    <w:p>
      <w:pPr>
        <w:spacing w:before="156" w:line="360" w:lineRule="auto"/>
        <w:ind w:firstLine="480"/>
      </w:pPr>
      <w:r>
        <w:rPr>
          <w:rFonts w:hint="eastAsia"/>
        </w:rPr>
        <w:t>字段：省份，道路类型，边坡编号，边坡名称，监测断面，测量编号，测量名称，传感器编号，传感器名称，预警类型（角度，位移，角速率），预警值，预警等级，根据不同预警类型显示不同数据，预警时间。</w:t>
      </w:r>
    </w:p>
    <w:p>
      <w:pPr>
        <w:spacing w:before="156" w:line="360" w:lineRule="auto"/>
        <w:ind w:firstLine="480"/>
      </w:pPr>
      <w:r>
        <w:rPr>
          <w:rFonts w:hint="eastAsia"/>
        </w:rPr>
        <w:t>查询条件：边坡编号，边坡名称，监测断面，测量编号，测量名称，传感器编号，传感器名称，预警类型（角度，位移，角速率），预警值，根据不同预警类型显示不同数据，预警时间</w:t>
      </w:r>
    </w:p>
    <w:p>
      <w:pPr>
        <w:spacing w:before="156" w:line="360" w:lineRule="auto"/>
        <w:ind w:firstLine="480"/>
      </w:pPr>
      <w:r>
        <w:rPr>
          <w:rFonts w:hint="eastAsia"/>
        </w:rPr>
        <w:t>显示指定查询时间内，边坡预警个每日曲线。</w:t>
      </w:r>
    </w:p>
    <w:p>
      <w:pPr>
        <w:pStyle w:val="4"/>
        <w:numPr>
          <w:ilvl w:val="2"/>
          <w:numId w:val="0"/>
        </w:numPr>
        <w:tabs>
          <w:tab w:val="left" w:pos="851"/>
        </w:tabs>
        <w:rPr>
          <w:rFonts w:ascii="宋体" w:hAnsi="宋体"/>
        </w:rPr>
      </w:pPr>
      <w:bookmarkStart w:id="94" w:name="_Toc473746035"/>
      <w:r>
        <w:rPr>
          <w:rFonts w:hint="eastAsia" w:ascii="宋体" w:hAnsi="宋体"/>
        </w:rPr>
        <w:t>4.6.</w:t>
      </w:r>
      <w:r>
        <w:rPr>
          <w:rFonts w:ascii="宋体" w:hAnsi="宋体"/>
        </w:rPr>
        <w:t>7</w:t>
      </w:r>
      <w:r>
        <w:rPr>
          <w:rFonts w:hint="eastAsia"/>
        </w:rPr>
        <w:t>边坡要素统计分析表</w:t>
      </w:r>
      <w:bookmarkEnd w:id="94"/>
    </w:p>
    <w:p>
      <w:pPr>
        <w:autoSpaceDE w:val="0"/>
        <w:autoSpaceDN w:val="0"/>
        <w:spacing w:before="120" w:line="360" w:lineRule="auto"/>
        <w:ind w:firstLine="480"/>
        <w:rPr>
          <w:rFonts w:ascii="宋体" w:hAnsi="宋体" w:cs="宋体"/>
        </w:rPr>
      </w:pPr>
      <w:r>
        <w:rPr>
          <w:rFonts w:hint="eastAsia"/>
        </w:rPr>
        <w:t>要素统计包括：</w:t>
      </w:r>
      <w:r>
        <w:rPr>
          <w:rFonts w:hint="eastAsia" w:ascii="宋体" w:hAnsi="宋体"/>
        </w:rPr>
        <w:t>边坡高度统计、边坡类型统计、边坡稳定性等级统计、边坡病害类型统计、泥石流统计（暂缺）。</w:t>
      </w:r>
      <w:r>
        <w:rPr>
          <w:rFonts w:hint="eastAsia" w:ascii="宋体" w:hAnsi="宋体"/>
          <w:color w:val="332B09"/>
          <w:lang w:val="zh-CN"/>
        </w:rPr>
        <w:t>在报表模块有最新及历史结果，可进行查询或生成。</w:t>
      </w:r>
    </w:p>
    <w:p>
      <w:pPr>
        <w:spacing w:before="156" w:line="360" w:lineRule="auto"/>
        <w:ind w:firstLine="480"/>
      </w:pPr>
      <w:r>
        <w:rPr>
          <w:rFonts w:hint="eastAsia"/>
        </w:rPr>
        <w:t>功能：通过条件查询，统计不同要素的一些数据情况。先通过生成相应的统计图，或者树状图，之后点击相应的报表生成，或者数据展示。</w:t>
      </w:r>
    </w:p>
    <w:p>
      <w:pPr>
        <w:spacing w:before="156" w:line="360" w:lineRule="auto"/>
        <w:ind w:firstLine="480"/>
      </w:pPr>
      <w:r>
        <w:rPr>
          <w:rFonts w:hint="eastAsia"/>
        </w:rPr>
        <w:t>查询条件：省份，道路类型，路局，线路，边坡编号，边坡名称，桩号，要素（空，边坡高度，边坡类型，稳定程度，风险等级，病害类型）。</w:t>
      </w:r>
    </w:p>
    <w:p>
      <w:pPr>
        <w:spacing w:before="156" w:line="360" w:lineRule="auto"/>
        <w:ind w:firstLine="480"/>
      </w:pPr>
      <w:r>
        <w:rPr>
          <w:rFonts w:hint="eastAsia"/>
        </w:rPr>
        <w:t>数据展示列表内容：</w:t>
      </w:r>
    </w:p>
    <w:p>
      <w:pPr>
        <w:spacing w:before="156" w:line="360" w:lineRule="auto"/>
        <w:ind w:firstLine="480"/>
      </w:pPr>
      <w:r>
        <w:rPr>
          <w:rFonts w:hint="eastAsia"/>
        </w:rPr>
        <w:t>省份，道路类型，路局，线路，边坡个数，边坡百分比，边坡类型，稳定程度，风险等级，病害类型</w:t>
      </w:r>
    </w:p>
    <w:p>
      <w:pPr>
        <w:spacing w:before="156" w:line="360" w:lineRule="auto"/>
        <w:ind w:firstLine="480"/>
      </w:pPr>
      <w:r>
        <w:rPr>
          <w:rFonts w:hint="eastAsia"/>
        </w:rPr>
        <w:t>汇总记录。</w:t>
      </w:r>
    </w:p>
    <w:p>
      <w:pPr>
        <w:spacing w:before="156" w:line="360" w:lineRule="auto"/>
        <w:ind w:firstLine="480"/>
      </w:pPr>
      <w:r>
        <w:rPr>
          <w:rFonts w:hint="eastAsia"/>
        </w:rPr>
        <w:t>可以根据查询出来的数据生成统计图，具体统计图如下。说明：如下统计图是根据要素条件生成的统计图。</w:t>
      </w:r>
    </w:p>
    <w:p>
      <w:pPr>
        <w:spacing w:before="156" w:line="360" w:lineRule="auto"/>
        <w:ind w:firstLine="480"/>
      </w:pPr>
      <w:r>
        <w:rPr>
          <w:rFonts w:hint="eastAsia"/>
        </w:rPr>
        <w:t>同时下面还有两个按钮：数据展示</w:t>
      </w:r>
    </w:p>
    <w:p>
      <w:pPr>
        <w:spacing w:before="156" w:line="360" w:lineRule="auto"/>
        <w:ind w:firstLine="480"/>
      </w:pPr>
      <w:r>
        <w:rPr>
          <w:rFonts w:hint="eastAsia"/>
        </w:rPr>
        <w:t>边坡高度：</w:t>
      </w:r>
      <w:r>
        <w:rPr>
          <w:rFonts w:hint="eastAsia" w:ascii="宋体" w:hAnsi="宋体" w:cs="宋体"/>
        </w:rPr>
        <w:t>分为0～20m，20～30m，30～40m，50m以上。为静态统计，与监测预警情况无关。点击某一高度区间，进入该高度区间所有边坡列表，点击某一边坡，</w:t>
      </w:r>
      <w:r>
        <w:rPr>
          <w:rFonts w:hint="eastAsia" w:ascii="宋体" w:hAnsi="宋体"/>
        </w:rPr>
        <w:t>进入边坡信息界面。</w:t>
      </w:r>
    </w:p>
    <w:p>
      <w:pPr>
        <w:spacing w:before="120"/>
        <w:ind w:firstLine="480"/>
      </w:pPr>
      <w:r>
        <w:drawing>
          <wp:inline distT="0" distB="0" distL="0" distR="0">
            <wp:extent cx="2857500" cy="382524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2857500" cy="3825240"/>
                    </a:xfrm>
                    <a:prstGeom prst="rect">
                      <a:avLst/>
                    </a:prstGeom>
                    <a:noFill/>
                    <a:ln>
                      <a:noFill/>
                    </a:ln>
                  </pic:spPr>
                </pic:pic>
              </a:graphicData>
            </a:graphic>
          </wp:inline>
        </w:drawing>
      </w:r>
    </w:p>
    <w:p>
      <w:pPr>
        <w:spacing w:before="156" w:line="360" w:lineRule="auto"/>
        <w:ind w:firstLine="480"/>
      </w:pPr>
      <w:r>
        <w:rPr>
          <w:rFonts w:hint="eastAsia"/>
        </w:rPr>
        <w:t>边坡类型：</w:t>
      </w:r>
      <w:r>
        <w:rPr>
          <w:rFonts w:hint="eastAsia" w:ascii="宋体" w:hAnsi="宋体" w:cs="宋体"/>
        </w:rPr>
        <w:t>包括以下8种类型。为静态统计，与监测预警情况无关。点击某一边坡类型，进入该类型所有边坡列表，点击某一边坡，</w:t>
      </w:r>
      <w:r>
        <w:rPr>
          <w:rFonts w:hint="eastAsia" w:ascii="宋体" w:hAnsi="宋体"/>
        </w:rPr>
        <w:t>进入边坡信息界面。</w:t>
      </w:r>
    </w:p>
    <w:p>
      <w:pPr>
        <w:spacing w:before="120"/>
        <w:ind w:firstLine="480"/>
      </w:pPr>
      <w:r>
        <w:drawing>
          <wp:inline distT="0" distB="0" distL="0" distR="0">
            <wp:extent cx="2781300" cy="413004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2781300" cy="4130040"/>
                    </a:xfrm>
                    <a:prstGeom prst="rect">
                      <a:avLst/>
                    </a:prstGeom>
                    <a:noFill/>
                    <a:ln>
                      <a:noFill/>
                    </a:ln>
                  </pic:spPr>
                </pic:pic>
              </a:graphicData>
            </a:graphic>
          </wp:inline>
        </w:drawing>
      </w:r>
    </w:p>
    <w:p>
      <w:pPr>
        <w:spacing w:line="360" w:lineRule="auto"/>
        <w:ind w:left="480"/>
        <w:jc w:val="left"/>
      </w:pPr>
      <w:r>
        <w:rPr>
          <w:rFonts w:hint="eastAsia"/>
        </w:rPr>
        <w:t>稳定程度：包括稳定、基本稳定、欠稳定、不稳定四类。</w:t>
      </w:r>
    </w:p>
    <w:p>
      <w:pPr>
        <w:spacing w:line="360" w:lineRule="auto"/>
        <w:jc w:val="left"/>
        <w:rPr>
          <w:rFonts w:ascii="宋体" w:hAnsi="宋体" w:cs="宋体"/>
        </w:rPr>
      </w:pPr>
      <w:r>
        <w:rPr>
          <w:rFonts w:hint="eastAsia" w:ascii="宋体" w:hAnsi="宋体"/>
          <w:color w:val="332B09"/>
          <w:lang w:val="zh-CN"/>
        </w:rPr>
        <w:t>以饼图形式展示当天或最新稳定性等级，</w:t>
      </w:r>
      <w:r>
        <w:rPr>
          <w:rFonts w:hint="eastAsia" w:ascii="宋体" w:hAnsi="宋体" w:cs="宋体"/>
        </w:rPr>
        <w:t>为动态统计，与监测预警情况有关（在线监测预警模块会介绍相关关系）。点击某一边坡类型，进入该类型所有边坡列表，点击某一边坡，</w:t>
      </w:r>
      <w:r>
        <w:rPr>
          <w:rFonts w:hint="eastAsia" w:ascii="宋体" w:hAnsi="宋体"/>
        </w:rPr>
        <w:t>进入边坡信息界面。</w:t>
      </w:r>
    </w:p>
    <w:p>
      <w:pPr>
        <w:autoSpaceDE w:val="0"/>
        <w:autoSpaceDN w:val="0"/>
        <w:spacing w:before="156" w:line="360" w:lineRule="auto"/>
        <w:ind w:firstLine="480"/>
        <w:rPr>
          <w:rFonts w:ascii="宋体" w:hAnsi="宋体" w:cs="宋体"/>
        </w:rPr>
      </w:pPr>
      <w:r>
        <w:rPr>
          <w:rFonts w:hint="eastAsia" w:ascii="宋体" w:hAnsi="宋体"/>
          <w:color w:val="332B09"/>
          <w:lang w:val="zh-CN"/>
        </w:rPr>
        <w:t>在报表模块有最新及历史结果，可进行查询或生成。</w:t>
      </w:r>
    </w:p>
    <w:p>
      <w:pPr>
        <w:spacing w:before="120"/>
        <w:ind w:firstLine="480"/>
      </w:pPr>
      <w:r>
        <w:drawing>
          <wp:inline distT="0" distB="0" distL="0" distR="0">
            <wp:extent cx="2796540" cy="400812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2796540" cy="4008120"/>
                    </a:xfrm>
                    <a:prstGeom prst="rect">
                      <a:avLst/>
                    </a:prstGeom>
                    <a:noFill/>
                    <a:ln>
                      <a:noFill/>
                    </a:ln>
                  </pic:spPr>
                </pic:pic>
              </a:graphicData>
            </a:graphic>
          </wp:inline>
        </w:drawing>
      </w:r>
    </w:p>
    <w:p>
      <w:pPr>
        <w:spacing w:before="156"/>
        <w:ind w:firstLine="480"/>
      </w:pPr>
      <w:r>
        <w:rPr>
          <w:rFonts w:hint="eastAsia"/>
        </w:rPr>
        <w:t>风险等级</w:t>
      </w:r>
    </w:p>
    <w:p>
      <w:pPr>
        <w:spacing w:before="120"/>
        <w:ind w:firstLine="480"/>
      </w:pPr>
      <w:r>
        <w:drawing>
          <wp:inline distT="0" distB="0" distL="0" distR="0">
            <wp:extent cx="2872740" cy="3992880"/>
            <wp:effectExtent l="0" t="0" r="381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2872740" cy="3992880"/>
                    </a:xfrm>
                    <a:prstGeom prst="rect">
                      <a:avLst/>
                    </a:prstGeom>
                    <a:noFill/>
                    <a:ln>
                      <a:noFill/>
                    </a:ln>
                  </pic:spPr>
                </pic:pic>
              </a:graphicData>
            </a:graphic>
          </wp:inline>
        </w:drawing>
      </w:r>
    </w:p>
    <w:p>
      <w:pPr>
        <w:spacing w:line="360" w:lineRule="auto"/>
        <w:ind w:firstLine="480"/>
        <w:jc w:val="left"/>
        <w:rPr>
          <w:rFonts w:ascii="宋体" w:hAnsi="宋体"/>
        </w:rPr>
      </w:pPr>
      <w:r>
        <w:rPr>
          <w:rFonts w:hint="eastAsia"/>
        </w:rPr>
        <w:t>病害类型：病害类型通过选择确定，包括滑坡（边坡整体滑动）、边坡局部变形、坡面溜坍、危岩落石、无病害五类。</w:t>
      </w:r>
      <w:r>
        <w:rPr>
          <w:rFonts w:hint="eastAsia" w:ascii="宋体" w:hAnsi="宋体"/>
          <w:color w:val="332B09"/>
          <w:lang w:val="zh-CN"/>
        </w:rPr>
        <w:t>以饼图形式展示当天或最新病害类型，</w:t>
      </w:r>
      <w:r>
        <w:rPr>
          <w:rFonts w:hint="eastAsia" w:ascii="宋体" w:hAnsi="宋体" w:cs="宋体"/>
        </w:rPr>
        <w:t>为动态统计，与监测预警情况有关（在线监测预警模块会介绍相关关系）。点击某一边坡病害类型，进入该病害类型所有边坡列表，点击某一边坡，</w:t>
      </w:r>
      <w:r>
        <w:rPr>
          <w:rFonts w:hint="eastAsia" w:ascii="宋体" w:hAnsi="宋体"/>
        </w:rPr>
        <w:t>进入边坡信息界面。</w:t>
      </w:r>
    </w:p>
    <w:p>
      <w:pPr>
        <w:spacing w:before="156"/>
        <w:ind w:firstLine="480"/>
      </w:pPr>
    </w:p>
    <w:p>
      <w:pPr>
        <w:spacing w:before="120"/>
        <w:ind w:firstLine="480"/>
      </w:pPr>
      <w:r>
        <w:drawing>
          <wp:inline distT="0" distB="0" distL="0" distR="0">
            <wp:extent cx="2766060" cy="429768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2766060" cy="4297680"/>
                    </a:xfrm>
                    <a:prstGeom prst="rect">
                      <a:avLst/>
                    </a:prstGeom>
                    <a:noFill/>
                    <a:ln>
                      <a:noFill/>
                    </a:ln>
                  </pic:spPr>
                </pic:pic>
              </a:graphicData>
            </a:graphic>
          </wp:inline>
        </w:drawing>
      </w:r>
    </w:p>
    <w:p>
      <w:pPr>
        <w:pStyle w:val="4"/>
        <w:numPr>
          <w:ilvl w:val="2"/>
          <w:numId w:val="0"/>
        </w:numPr>
        <w:tabs>
          <w:tab w:val="left" w:pos="851"/>
        </w:tabs>
        <w:rPr>
          <w:rFonts w:ascii="宋体" w:hAnsi="宋体"/>
        </w:rPr>
      </w:pPr>
      <w:bookmarkStart w:id="95" w:name="_Toc473746036"/>
      <w:r>
        <w:rPr>
          <w:rFonts w:hint="eastAsia" w:ascii="宋体" w:hAnsi="宋体"/>
        </w:rPr>
        <w:t>4.6.</w:t>
      </w:r>
      <w:r>
        <w:rPr>
          <w:rFonts w:ascii="宋体" w:hAnsi="宋体"/>
        </w:rPr>
        <w:t>8</w:t>
      </w:r>
      <w:r>
        <w:rPr>
          <w:rFonts w:hint="eastAsia"/>
        </w:rPr>
        <w:t>原始数据统计表</w:t>
      </w:r>
      <w:bookmarkEnd w:id="95"/>
    </w:p>
    <w:p>
      <w:pPr>
        <w:spacing w:before="120" w:line="360" w:lineRule="auto"/>
        <w:ind w:firstLine="480"/>
      </w:pPr>
      <w:r>
        <w:rPr>
          <w:rFonts w:hint="eastAsia"/>
        </w:rPr>
        <w:t>功能描述：根据相应条件查询各个边坡的原始数据</w:t>
      </w:r>
    </w:p>
    <w:p>
      <w:pPr>
        <w:spacing w:before="156" w:line="360" w:lineRule="auto"/>
        <w:ind w:firstLine="480"/>
      </w:pPr>
      <w:r>
        <w:rPr>
          <w:rFonts w:hint="eastAsia"/>
        </w:rPr>
        <w:t>查询条件：开始时间，结束时间，边坡编号，边坡名称，基站编号，监测断面，测量编号，中继器编号，传感器编号，原始命令内容（支持模糊查询）</w:t>
      </w:r>
    </w:p>
    <w:p>
      <w:pPr>
        <w:spacing w:before="156" w:line="360" w:lineRule="auto"/>
        <w:ind w:firstLine="480"/>
      </w:pPr>
      <w:r>
        <w:rPr>
          <w:rFonts w:hint="eastAsia"/>
        </w:rPr>
        <w:t>列表显示：日期，边坡编号，边坡名称，基站编号，监测断面，测量编号，中继器编号，传感器编号，X角度，Y角度，采集时间，时间间隔，温度，原始命令内容（支持模糊查询）备注：只要是原始命令解析出来的字段，还没有统计上去的都要在列表中展示出来。</w:t>
      </w:r>
    </w:p>
    <w:p>
      <w:pPr>
        <w:pStyle w:val="4"/>
        <w:numPr>
          <w:ilvl w:val="2"/>
          <w:numId w:val="0"/>
        </w:numPr>
        <w:tabs>
          <w:tab w:val="left" w:pos="851"/>
        </w:tabs>
      </w:pPr>
      <w:bookmarkStart w:id="96" w:name="_Toc473746037"/>
      <w:r>
        <w:rPr>
          <w:rFonts w:hint="eastAsia" w:ascii="宋体" w:hAnsi="宋体"/>
        </w:rPr>
        <w:t>4.6.</w:t>
      </w:r>
      <w:r>
        <w:rPr>
          <w:rFonts w:ascii="宋体" w:hAnsi="宋体"/>
        </w:rPr>
        <w:t>9</w:t>
      </w:r>
      <w:r>
        <w:rPr>
          <w:rFonts w:hint="eastAsia"/>
        </w:rPr>
        <w:t>卫星地图数据统计表</w:t>
      </w:r>
      <w:bookmarkEnd w:id="96"/>
    </w:p>
    <w:p/>
    <w:p>
      <w:pPr>
        <w:pStyle w:val="4"/>
        <w:numPr>
          <w:ilvl w:val="2"/>
          <w:numId w:val="0"/>
        </w:numPr>
        <w:tabs>
          <w:tab w:val="left" w:pos="851"/>
        </w:tabs>
        <w:rPr>
          <w:rFonts w:ascii="宋体" w:hAnsi="宋体"/>
        </w:rPr>
      </w:pPr>
      <w:bookmarkStart w:id="97" w:name="_Toc473746038"/>
      <w:r>
        <w:rPr>
          <w:rFonts w:hint="eastAsia" w:ascii="宋体" w:hAnsi="宋体"/>
        </w:rPr>
        <w:t>4.6.1</w:t>
      </w:r>
      <w:r>
        <w:rPr>
          <w:rFonts w:ascii="宋体" w:hAnsi="宋体"/>
        </w:rPr>
        <w:t>0</w:t>
      </w:r>
      <w:r>
        <w:rPr>
          <w:rFonts w:hint="eastAsia"/>
        </w:rPr>
        <w:t>短信通知数据统计表</w:t>
      </w:r>
      <w:bookmarkEnd w:id="97"/>
    </w:p>
    <w:p>
      <w:pPr>
        <w:spacing w:before="120"/>
        <w:ind w:firstLine="480"/>
      </w:pPr>
      <w:r>
        <w:rPr>
          <w:rFonts w:hint="eastAsia"/>
        </w:rPr>
        <w:t>功能：相应的预警短信通知记录表。统计每一次预警发送的消息，以及短信内容。</w:t>
      </w:r>
    </w:p>
    <w:p>
      <w:pPr>
        <w:spacing w:before="156"/>
        <w:ind w:firstLine="480"/>
      </w:pPr>
      <w:r>
        <w:rPr>
          <w:rFonts w:hint="eastAsia"/>
        </w:rPr>
        <w:t>查询条件：边坡编号，边坡名称，监测断面，测量编号，测量名称，埋深，短信内容，通知人，通知人联系方式</w:t>
      </w:r>
    </w:p>
    <w:p>
      <w:pPr>
        <w:pStyle w:val="4"/>
        <w:numPr>
          <w:ilvl w:val="2"/>
          <w:numId w:val="0"/>
        </w:numPr>
        <w:tabs>
          <w:tab w:val="left" w:pos="851"/>
        </w:tabs>
        <w:rPr>
          <w:rFonts w:ascii="宋体" w:hAnsi="宋体"/>
        </w:rPr>
      </w:pPr>
      <w:bookmarkStart w:id="98" w:name="_Toc473746039"/>
      <w:r>
        <w:rPr>
          <w:rFonts w:hint="eastAsia" w:ascii="宋体" w:hAnsi="宋体"/>
        </w:rPr>
        <w:t>4.6.</w:t>
      </w:r>
      <w:r>
        <w:rPr>
          <w:rFonts w:ascii="宋体" w:hAnsi="宋体"/>
        </w:rPr>
        <w:t>1</w:t>
      </w:r>
      <w:r>
        <w:rPr>
          <w:rFonts w:hint="eastAsia" w:ascii="宋体" w:hAnsi="宋体"/>
        </w:rPr>
        <w:t>1</w:t>
      </w:r>
      <w:r>
        <w:rPr>
          <w:rFonts w:hint="eastAsia"/>
        </w:rPr>
        <w:t>用户登录统计表</w:t>
      </w:r>
      <w:bookmarkEnd w:id="98"/>
    </w:p>
    <w:p>
      <w:pPr>
        <w:spacing w:before="120" w:line="360" w:lineRule="auto"/>
        <w:ind w:firstLine="480"/>
      </w:pPr>
      <w:r>
        <w:rPr>
          <w:rFonts w:hint="eastAsia"/>
        </w:rPr>
        <w:t>功能：平台去统计旗下业主，以及业主不同模块用户人员登陆情况。</w:t>
      </w:r>
    </w:p>
    <w:p>
      <w:pPr>
        <w:spacing w:before="156" w:line="360" w:lineRule="auto"/>
        <w:ind w:firstLine="480"/>
      </w:pPr>
      <w:r>
        <w:rPr>
          <w:rFonts w:hint="eastAsia"/>
        </w:rPr>
        <w:t>查询条件：用户编码，用户名，用户IP，用户登陆时间，用户退出时间，用户所在单位，用户联系方式，用户岗位。</w:t>
      </w:r>
    </w:p>
    <w:p>
      <w:pPr>
        <w:spacing w:before="156" w:line="360" w:lineRule="auto"/>
        <w:ind w:firstLine="480"/>
      </w:pPr>
      <w:r>
        <w:rPr>
          <w:rFonts w:hint="eastAsia"/>
        </w:rPr>
        <w:t>列表内容用户编码，用户名，用户IP，用户登陆时间，用户退出时间，用户所在单位，用户联系方式，用户岗位。</w:t>
      </w:r>
    </w:p>
    <w:p>
      <w:pPr>
        <w:spacing w:before="156" w:line="360" w:lineRule="auto"/>
        <w:ind w:firstLine="480"/>
      </w:pPr>
      <w:r>
        <w:rPr>
          <w:rFonts w:hint="eastAsia"/>
        </w:rPr>
        <w:t>同时显示指定查询日期内，每日登陆用户个数日曲线，比如2016年12月1日10位用户登录，2016年12月2日11位用户登录，2016年12月3日20位用户登录，等等。</w:t>
      </w:r>
    </w:p>
    <w:p>
      <w:pPr>
        <w:pStyle w:val="4"/>
        <w:numPr>
          <w:ilvl w:val="2"/>
          <w:numId w:val="0"/>
        </w:numPr>
        <w:tabs>
          <w:tab w:val="left" w:pos="851"/>
        </w:tabs>
        <w:rPr>
          <w:rFonts w:ascii="宋体" w:hAnsi="宋体"/>
        </w:rPr>
      </w:pPr>
      <w:bookmarkStart w:id="99" w:name="_Toc473746040"/>
      <w:r>
        <w:rPr>
          <w:rFonts w:hint="eastAsia" w:ascii="宋体" w:hAnsi="宋体"/>
        </w:rPr>
        <w:t>4.6.1</w:t>
      </w:r>
      <w:r>
        <w:rPr>
          <w:rFonts w:ascii="宋体" w:hAnsi="宋体"/>
        </w:rPr>
        <w:t>2</w:t>
      </w:r>
      <w:r>
        <w:rPr>
          <w:rFonts w:hint="eastAsia"/>
        </w:rPr>
        <w:t>传感器基础数据值统计</w:t>
      </w:r>
      <w:bookmarkEnd w:id="99"/>
    </w:p>
    <w:p>
      <w:pPr>
        <w:spacing w:before="120" w:line="360" w:lineRule="auto"/>
        <w:ind w:firstLine="480"/>
        <w:rPr>
          <w:rFonts w:ascii="宋体" w:hAnsi="宋体"/>
        </w:rPr>
      </w:pPr>
      <w:r>
        <w:rPr>
          <w:rFonts w:hint="eastAsia" w:ascii="宋体" w:hAnsi="宋体"/>
        </w:rPr>
        <w:t>功能描述 ：记录每一天（根据后台设置每一个孔，或者中继器传输时间）的每一个传感器的基础数据值，之后可以进行数据导出，可以手工生成曲线进行对比分析。</w:t>
      </w:r>
    </w:p>
    <w:p>
      <w:pPr>
        <w:spacing w:before="156" w:line="360" w:lineRule="auto"/>
        <w:ind w:firstLine="480"/>
        <w:rPr>
          <w:rFonts w:ascii="宋体" w:hAnsi="宋体"/>
        </w:rPr>
      </w:pPr>
      <w:r>
        <w:rPr>
          <w:rFonts w:hint="eastAsia" w:ascii="宋体" w:hAnsi="宋体"/>
        </w:rPr>
        <w:t>查询条件：开始日期，结束日期，</w:t>
      </w:r>
      <w:r>
        <w:rPr>
          <w:rFonts w:hint="eastAsia"/>
        </w:rPr>
        <w:t>所属线路，所属路局，边坡编号，边坡名称</w:t>
      </w:r>
      <w:r>
        <w:rPr>
          <w:rFonts w:hint="eastAsia" w:ascii="宋体" w:hAnsi="宋体"/>
        </w:rPr>
        <w:t>，中继器编号，传感器编号，传感器基础数据值，录入时间。其他的根据权限进行展示联动下拉框，</w:t>
      </w:r>
      <w:r>
        <w:t>监测</w:t>
      </w:r>
      <w:r>
        <w:rPr>
          <w:rFonts w:hint="eastAsia"/>
        </w:rPr>
        <w:t>类型（地表，</w:t>
      </w:r>
      <w:r>
        <w:t>深部</w:t>
      </w:r>
      <w:r>
        <w:rPr>
          <w:rFonts w:hint="eastAsia"/>
        </w:rPr>
        <w:t>，</w:t>
      </w:r>
      <w:r>
        <w:t>路基）</w:t>
      </w:r>
      <w:r>
        <w:rPr>
          <w:rFonts w:hint="eastAsia"/>
        </w:rPr>
        <w:t>。</w:t>
      </w:r>
    </w:p>
    <w:p>
      <w:pPr>
        <w:spacing w:before="156" w:line="360" w:lineRule="auto"/>
        <w:ind w:firstLine="480"/>
        <w:rPr>
          <w:rFonts w:ascii="宋体" w:hAnsi="宋体"/>
        </w:rPr>
      </w:pPr>
      <w:r>
        <w:rPr>
          <w:rFonts w:hint="eastAsia" w:ascii="宋体" w:hAnsi="宋体"/>
        </w:rPr>
        <w:t>列表数据：日期，</w:t>
      </w:r>
      <w:r>
        <w:rPr>
          <w:rFonts w:hint="eastAsia"/>
        </w:rPr>
        <w:t>所属线路，所属路局，边坡编号，边坡名称</w:t>
      </w:r>
      <w:r>
        <w:rPr>
          <w:rFonts w:hint="eastAsia" w:ascii="宋体" w:hAnsi="宋体"/>
        </w:rPr>
        <w:t>，中继器编号，传感器编号，传感器基础数据值，录入时间，</w:t>
      </w:r>
      <w:r>
        <w:t>监测</w:t>
      </w:r>
      <w:r>
        <w:rPr>
          <w:rFonts w:hint="eastAsia"/>
        </w:rPr>
        <w:t>类型（地表，</w:t>
      </w:r>
      <w:r>
        <w:t>深部</w:t>
      </w:r>
      <w:r>
        <w:rPr>
          <w:rFonts w:hint="eastAsia"/>
        </w:rPr>
        <w:t>，</w:t>
      </w:r>
      <w:r>
        <w:t>路基）</w:t>
      </w:r>
      <w:r>
        <w:rPr>
          <w:rFonts w:hint="eastAsia"/>
        </w:rPr>
        <w:t>。</w:t>
      </w:r>
    </w:p>
    <w:p>
      <w:pPr>
        <w:spacing w:before="156" w:line="360" w:lineRule="auto"/>
        <w:ind w:firstLine="630" w:firstLineChars="300"/>
        <w:rPr>
          <w:rFonts w:ascii="宋体" w:hAnsi="宋体"/>
        </w:rPr>
      </w:pPr>
      <w:r>
        <w:rPr>
          <w:rFonts w:hint="eastAsia" w:ascii="宋体" w:hAnsi="宋体"/>
        </w:rPr>
        <w:t>注意：支持升序，降序，显示/隐藏列 ，导出</w:t>
      </w:r>
    </w:p>
    <w:p>
      <w:pPr>
        <w:spacing w:before="156" w:line="360" w:lineRule="auto"/>
        <w:ind w:firstLine="630" w:firstLineChars="300"/>
        <w:rPr>
          <w:rFonts w:ascii="宋体" w:hAnsi="宋体"/>
        </w:rPr>
      </w:pPr>
      <w:r>
        <w:rPr>
          <w:rFonts w:hint="eastAsia" w:ascii="宋体" w:hAnsi="宋体"/>
        </w:rPr>
        <w:t>这里分别由三部分，日平均值，周平均值，月平均值</w:t>
      </w:r>
    </w:p>
    <w:p>
      <w:pPr>
        <w:pStyle w:val="4"/>
        <w:numPr>
          <w:ilvl w:val="2"/>
          <w:numId w:val="0"/>
        </w:numPr>
        <w:tabs>
          <w:tab w:val="left" w:pos="851"/>
        </w:tabs>
        <w:rPr>
          <w:rFonts w:ascii="宋体" w:hAnsi="宋体"/>
        </w:rPr>
      </w:pPr>
      <w:bookmarkStart w:id="100" w:name="_Toc473746041"/>
      <w:r>
        <w:rPr>
          <w:rFonts w:hint="eastAsia" w:ascii="宋体" w:hAnsi="宋体"/>
        </w:rPr>
        <w:t>4.6.1</w:t>
      </w:r>
      <w:r>
        <w:rPr>
          <w:rFonts w:ascii="宋体" w:hAnsi="宋体"/>
        </w:rPr>
        <w:t>3</w:t>
      </w:r>
      <w:r>
        <w:rPr>
          <w:rFonts w:hint="eastAsia"/>
        </w:rPr>
        <w:t>监测简报</w:t>
      </w:r>
      <w:bookmarkEnd w:id="100"/>
    </w:p>
    <w:p>
      <w:pPr>
        <w:spacing w:before="120"/>
        <w:ind w:firstLine="420"/>
        <w:rPr>
          <w:color w:val="000000"/>
        </w:rPr>
      </w:pPr>
      <w:r>
        <w:rPr>
          <w:rFonts w:hint="eastAsia" w:ascii="Arial" w:hAnsi="Arial" w:eastAsia="黑体"/>
          <w:bCs/>
          <w:color w:val="000000"/>
          <w:sz w:val="28"/>
          <w:szCs w:val="28"/>
        </w:rPr>
        <w:t>功能描述：根据相应的条件进行生成相应的边坡点监测简报</w:t>
      </w:r>
    </w:p>
    <w:tbl>
      <w:tblPr>
        <w:tblStyle w:val="28"/>
        <w:tblW w:w="8703"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16"/>
        <w:gridCol w:w="1211"/>
        <w:gridCol w:w="1984"/>
        <w:gridCol w:w="34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41" w:hRule="atLeast"/>
          <w:jc w:val="center"/>
        </w:trPr>
        <w:tc>
          <w:tcPr>
            <w:tcW w:w="2016" w:type="dxa"/>
            <w:vAlign w:val="center"/>
          </w:tcPr>
          <w:p>
            <w:pPr>
              <w:spacing w:before="156"/>
              <w:jc w:val="center"/>
              <w:rPr>
                <w:szCs w:val="21"/>
              </w:rPr>
            </w:pPr>
            <w:r>
              <w:rPr>
                <w:rFonts w:hint="eastAsia"/>
                <w:szCs w:val="21"/>
              </w:rPr>
              <w:t>道路名称</w:t>
            </w:r>
          </w:p>
        </w:tc>
        <w:tc>
          <w:tcPr>
            <w:tcW w:w="1211" w:type="dxa"/>
            <w:vAlign w:val="center"/>
          </w:tcPr>
          <w:p>
            <w:pPr>
              <w:spacing w:before="156"/>
              <w:ind w:firstLine="480"/>
              <w:rPr>
                <w:szCs w:val="21"/>
              </w:rPr>
            </w:pPr>
          </w:p>
        </w:tc>
        <w:tc>
          <w:tcPr>
            <w:tcW w:w="1984" w:type="dxa"/>
            <w:vAlign w:val="center"/>
          </w:tcPr>
          <w:p>
            <w:pPr>
              <w:spacing w:before="156"/>
              <w:ind w:firstLine="480"/>
              <w:rPr>
                <w:szCs w:val="21"/>
              </w:rPr>
            </w:pPr>
            <w:r>
              <w:rPr>
                <w:rFonts w:hint="eastAsia"/>
                <w:szCs w:val="21"/>
              </w:rPr>
              <w:t>起止桩号</w:t>
            </w:r>
          </w:p>
        </w:tc>
        <w:tc>
          <w:tcPr>
            <w:tcW w:w="3492" w:type="dxa"/>
            <w:vAlign w:val="center"/>
          </w:tcPr>
          <w:p>
            <w:pPr>
              <w:spacing w:before="156"/>
              <w:ind w:firstLine="480"/>
              <w:rPr>
                <w:color w:val="000000"/>
                <w:szCs w:val="21"/>
              </w:rPr>
            </w:pPr>
            <w:r>
              <w:rPr>
                <w:rFonts w:hint="eastAsia"/>
                <w:color w:val="000000"/>
                <w:szCs w:val="21"/>
              </w:rPr>
              <w:t>K2211+445-K2212+568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721" w:hRule="atLeast"/>
          <w:jc w:val="center"/>
        </w:trPr>
        <w:tc>
          <w:tcPr>
            <w:tcW w:w="2016" w:type="dxa"/>
            <w:vAlign w:val="center"/>
          </w:tcPr>
          <w:p>
            <w:pPr>
              <w:spacing w:before="156"/>
              <w:jc w:val="center"/>
              <w:rPr>
                <w:szCs w:val="21"/>
              </w:rPr>
            </w:pPr>
            <w:r>
              <w:rPr>
                <w:rFonts w:hint="eastAsia"/>
                <w:szCs w:val="21"/>
              </w:rPr>
              <w:t>监测时间</w:t>
            </w:r>
          </w:p>
        </w:tc>
        <w:tc>
          <w:tcPr>
            <w:tcW w:w="6687" w:type="dxa"/>
            <w:gridSpan w:val="3"/>
          </w:tcPr>
          <w:p>
            <w:pPr>
              <w:spacing w:before="120"/>
              <w:ind w:firstLine="480"/>
              <w:rPr>
                <w:szCs w:val="21"/>
              </w:rPr>
            </w:pPr>
            <w:r>
              <w:rPr>
                <w:szCs w:val="21"/>
              </w:rPr>
              <w:drawing>
                <wp:inline distT="0" distB="0" distL="0" distR="0">
                  <wp:extent cx="1348740" cy="274320"/>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1348740" cy="274320"/>
                          </a:xfrm>
                          <a:prstGeom prst="rect">
                            <a:avLst/>
                          </a:prstGeom>
                          <a:noFill/>
                          <a:ln>
                            <a:noFill/>
                          </a:ln>
                        </pic:spPr>
                      </pic:pic>
                    </a:graphicData>
                  </a:graphic>
                </wp:inline>
              </w:drawing>
            </w:r>
            <w:r>
              <w:rPr>
                <w:rFonts w:hint="eastAsia"/>
                <w:szCs w:val="21"/>
              </w:rPr>
              <w:t>---</w:t>
            </w:r>
            <w:r>
              <w:rPr>
                <w:szCs w:val="21"/>
              </w:rPr>
              <w:drawing>
                <wp:inline distT="0" distB="0" distL="0" distR="0">
                  <wp:extent cx="1165860" cy="24384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1165860" cy="243840"/>
                          </a:xfrm>
                          <a:prstGeom prst="rect">
                            <a:avLst/>
                          </a:prstGeom>
                          <a:noFill/>
                          <a:ln>
                            <a:noFill/>
                          </a:ln>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721" w:hRule="atLeast"/>
          <w:jc w:val="center"/>
        </w:trPr>
        <w:tc>
          <w:tcPr>
            <w:tcW w:w="2016" w:type="dxa"/>
            <w:vAlign w:val="center"/>
          </w:tcPr>
          <w:p>
            <w:pPr>
              <w:spacing w:before="156"/>
              <w:jc w:val="center"/>
              <w:rPr>
                <w:szCs w:val="21"/>
              </w:rPr>
            </w:pPr>
            <w:r>
              <w:rPr>
                <w:rFonts w:hint="eastAsia"/>
                <w:szCs w:val="21"/>
              </w:rPr>
              <w:t>工程概况</w:t>
            </w:r>
          </w:p>
        </w:tc>
        <w:tc>
          <w:tcPr>
            <w:tcW w:w="6687" w:type="dxa"/>
            <w:gridSpan w:val="3"/>
            <w:vAlign w:val="center"/>
          </w:tcPr>
          <w:p>
            <w:pPr>
              <w:pStyle w:val="43"/>
              <w:spacing w:line="360" w:lineRule="auto"/>
              <w:ind w:firstLine="0" w:firstLineChars="0"/>
              <w:rPr>
                <w:szCs w:val="21"/>
              </w:rPr>
            </w:pPr>
            <w:r>
              <w:rPr>
                <w:rFonts w:hint="eastAsia"/>
                <w:sz w:val="24"/>
                <w:szCs w:val="21"/>
              </w:rPr>
              <w:t>边坡长度（m）、最大坡高（m）、边坡类型、</w:t>
            </w:r>
            <w:r>
              <w:rPr>
                <w:rFonts w:hint="eastAsia" w:ascii="宋体" w:hAnsi="宋体"/>
                <w:sz w:val="24"/>
              </w:rPr>
              <w:t>坡形坡率</w:t>
            </w:r>
            <w:r>
              <w:rPr>
                <w:rFonts w:ascii="宋体" w:hAnsi="宋体"/>
                <w:sz w:val="24"/>
              </w:rPr>
              <w:t>与防护加固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41" w:hRule="atLeast"/>
          <w:jc w:val="center"/>
        </w:trPr>
        <w:tc>
          <w:tcPr>
            <w:tcW w:w="2016" w:type="dxa"/>
            <w:vAlign w:val="center"/>
          </w:tcPr>
          <w:p>
            <w:pPr>
              <w:spacing w:before="156"/>
              <w:jc w:val="center"/>
              <w:rPr>
                <w:szCs w:val="21"/>
              </w:rPr>
            </w:pPr>
            <w:r>
              <w:rPr>
                <w:rFonts w:hint="eastAsia"/>
                <w:szCs w:val="21"/>
              </w:rPr>
              <w:t>工程地质条件</w:t>
            </w:r>
          </w:p>
        </w:tc>
        <w:tc>
          <w:tcPr>
            <w:tcW w:w="6687" w:type="dxa"/>
            <w:gridSpan w:val="3"/>
            <w:vAlign w:val="center"/>
          </w:tcPr>
          <w:p>
            <w:pPr>
              <w:pStyle w:val="43"/>
              <w:spacing w:line="360" w:lineRule="auto"/>
              <w:ind w:firstLine="0" w:firstLineChars="0"/>
              <w:jc w:val="left"/>
              <w:rPr>
                <w:szCs w:val="21"/>
              </w:rPr>
            </w:pPr>
            <w:r>
              <w:rPr>
                <w:rFonts w:ascii="宋体" w:hAnsi="宋体"/>
                <w:sz w:val="24"/>
              </w:rPr>
              <w:t>地形地貌</w:t>
            </w:r>
            <w:r>
              <w:rPr>
                <w:rFonts w:hint="eastAsia" w:ascii="宋体" w:hAnsi="宋体"/>
                <w:sz w:val="24"/>
              </w:rPr>
              <w:t>、</w:t>
            </w:r>
            <w:r>
              <w:rPr>
                <w:rFonts w:ascii="宋体" w:hAnsi="宋体"/>
                <w:sz w:val="24"/>
              </w:rPr>
              <w:t>地层岩性</w:t>
            </w:r>
            <w:r>
              <w:rPr>
                <w:rFonts w:hint="eastAsia" w:ascii="宋体" w:hAnsi="宋体"/>
                <w:sz w:val="24"/>
              </w:rPr>
              <w:t>、</w:t>
            </w:r>
            <w:r>
              <w:rPr>
                <w:rFonts w:ascii="宋体" w:hAnsi="宋体"/>
                <w:sz w:val="24"/>
              </w:rPr>
              <w:t>地质构造</w:t>
            </w:r>
            <w:r>
              <w:rPr>
                <w:rFonts w:hint="eastAsia" w:ascii="宋体" w:hAnsi="宋体"/>
                <w:sz w:val="24"/>
              </w:rPr>
              <w:t>、</w:t>
            </w:r>
            <w:r>
              <w:rPr>
                <w:rFonts w:ascii="宋体" w:hAnsi="宋体"/>
                <w:sz w:val="24"/>
              </w:rPr>
              <w:t>水文地质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41" w:hRule="atLeast"/>
          <w:jc w:val="center"/>
        </w:trPr>
        <w:tc>
          <w:tcPr>
            <w:tcW w:w="2016" w:type="dxa"/>
            <w:vAlign w:val="center"/>
          </w:tcPr>
          <w:p>
            <w:pPr>
              <w:spacing w:before="156"/>
              <w:jc w:val="center"/>
              <w:rPr>
                <w:szCs w:val="21"/>
              </w:rPr>
            </w:pPr>
            <w:r>
              <w:rPr>
                <w:rFonts w:hint="eastAsia"/>
              </w:rPr>
              <w:t>监测手段</w:t>
            </w:r>
          </w:p>
        </w:tc>
        <w:tc>
          <w:tcPr>
            <w:tcW w:w="6687" w:type="dxa"/>
            <w:gridSpan w:val="3"/>
            <w:vAlign w:val="center"/>
          </w:tcPr>
          <w:p>
            <w:pPr>
              <w:pStyle w:val="43"/>
              <w:spacing w:line="360" w:lineRule="auto"/>
              <w:ind w:firstLine="0" w:firstLineChars="0"/>
              <w:jc w:val="left"/>
              <w:rPr>
                <w:szCs w:val="21"/>
              </w:rPr>
            </w:pPr>
            <w:r>
              <w:rPr>
                <w:rFonts w:hint="eastAsia"/>
                <w:sz w:val="24"/>
              </w:rPr>
              <w:t>深部</w:t>
            </w:r>
            <w:r>
              <w:rPr>
                <w:sz w:val="24"/>
              </w:rPr>
              <w:t>位移监测</w:t>
            </w:r>
            <w:r>
              <w:rPr>
                <w:rFonts w:hint="eastAsia"/>
                <w:sz w:val="24"/>
              </w:rPr>
              <w:t>/</w:t>
            </w:r>
            <w:r>
              <w:rPr>
                <w:sz w:val="24"/>
              </w:rPr>
              <w:t>地表变形监测</w:t>
            </w:r>
            <w:r>
              <w:rPr>
                <w:rFonts w:hint="eastAsia"/>
                <w:sz w:val="24"/>
              </w:rPr>
              <w:t>/其它监测手段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082" w:hRule="atLeast"/>
          <w:jc w:val="center"/>
        </w:trPr>
        <w:tc>
          <w:tcPr>
            <w:tcW w:w="2016" w:type="dxa"/>
            <w:vAlign w:val="center"/>
          </w:tcPr>
          <w:p>
            <w:pPr>
              <w:spacing w:before="156"/>
              <w:jc w:val="center"/>
              <w:rPr>
                <w:szCs w:val="21"/>
              </w:rPr>
            </w:pPr>
            <w:r>
              <w:rPr>
                <w:rFonts w:hint="eastAsia"/>
                <w:szCs w:val="21"/>
              </w:rPr>
              <w:t>监测结果</w:t>
            </w:r>
          </w:p>
        </w:tc>
        <w:tc>
          <w:tcPr>
            <w:tcW w:w="6687" w:type="dxa"/>
            <w:gridSpan w:val="3"/>
          </w:tcPr>
          <w:p>
            <w:pPr>
              <w:spacing w:before="156"/>
              <w:ind w:firstLine="480"/>
              <w:jc w:val="left"/>
              <w:rPr>
                <w:szCs w:val="21"/>
              </w:rPr>
            </w:pPr>
            <w:r>
              <w:rPr>
                <w:rFonts w:hint="eastAsia"/>
                <w:szCs w:val="21"/>
              </w:rPr>
              <w:t>该边坡共</w:t>
            </w:r>
            <w:r>
              <w:rPr>
                <w:szCs w:val="21"/>
              </w:rPr>
              <w:t>布设</w:t>
            </w:r>
            <w:r>
              <w:rPr>
                <w:rFonts w:hint="eastAsia" w:ascii="宋体" w:hAnsi="宋体"/>
                <w:szCs w:val="21"/>
                <w:u w:val="single"/>
              </w:rPr>
              <w:t>××</w:t>
            </w:r>
            <w:r>
              <w:rPr>
                <w:rFonts w:hint="eastAsia" w:ascii="宋体" w:hAnsi="宋体"/>
                <w:szCs w:val="21"/>
              </w:rPr>
              <w:t>个</w:t>
            </w:r>
            <w:r>
              <w:rPr>
                <w:rFonts w:hint="eastAsia"/>
                <w:szCs w:val="21"/>
              </w:rPr>
              <w:t>监测孔，各监测孔内传感器间距</w:t>
            </w:r>
            <w:r>
              <w:rPr>
                <w:rFonts w:hint="eastAsia" w:ascii="宋体" w:hAnsi="宋体"/>
                <w:szCs w:val="21"/>
                <w:u w:val="single"/>
              </w:rPr>
              <w:t>××</w:t>
            </w:r>
            <w:r>
              <w:rPr>
                <w:rFonts w:hint="eastAsia" w:ascii="宋体" w:hAnsi="宋体"/>
                <w:szCs w:val="21"/>
              </w:rPr>
              <w:t>m，</w:t>
            </w:r>
            <w:r>
              <w:rPr>
                <w:rFonts w:hint="eastAsia"/>
                <w:szCs w:val="21"/>
              </w:rPr>
              <w:t>测孔</w:t>
            </w:r>
            <w:r>
              <w:rPr>
                <w:szCs w:val="21"/>
              </w:rPr>
              <w:t>布设</w:t>
            </w:r>
            <w:r>
              <w:rPr>
                <w:rFonts w:hint="eastAsia"/>
                <w:szCs w:val="21"/>
              </w:rPr>
              <w:t>见监测布置</w:t>
            </w:r>
            <w:r>
              <w:rPr>
                <w:szCs w:val="21"/>
              </w:rPr>
              <w:t>平面图</w:t>
            </w:r>
            <w:r>
              <w:rPr>
                <w:rFonts w:hint="eastAsia"/>
                <w:szCs w:val="21"/>
              </w:rPr>
              <w:t>。</w:t>
            </w:r>
          </w:p>
          <w:p>
            <w:pPr>
              <w:ind w:firstLine="480"/>
              <w:rPr>
                <w:rFonts w:ascii="宋体" w:hAnsi="宋体" w:cs="宋体"/>
                <w:color w:val="000000"/>
              </w:rPr>
            </w:pPr>
            <w:r>
              <w:rPr>
                <w:rFonts w:hint="eastAsia" w:ascii="宋体" w:hAnsi="宋体" w:cs="宋体"/>
                <w:color w:val="000000"/>
              </w:rPr>
              <w:t>（1）深部位移监测孔报警</w:t>
            </w:r>
          </w:p>
          <w:p>
            <w:pPr>
              <w:ind w:firstLine="480"/>
              <w:rPr>
                <w:rFonts w:ascii="宋体" w:hAnsi="宋体" w:cs="宋体"/>
                <w:color w:val="000000"/>
              </w:rPr>
            </w:pPr>
            <w:r>
              <w:rPr>
                <w:rFonts w:hint="eastAsia" w:ascii="宋体" w:hAnsi="宋体" w:cs="宋体"/>
                <w:color w:val="000000"/>
              </w:rPr>
              <w:t>XX号孔预警等级为</w:t>
            </w:r>
            <w:r>
              <w:rPr>
                <w:rFonts w:hint="eastAsia" w:ascii="宋体" w:hAnsi="宋体" w:cs="宋体"/>
                <w:color w:val="000000"/>
                <w:u w:val="single"/>
              </w:rPr>
              <w:t>初步告警、三级预警、二级预警、一级预警（选其中之一）</w:t>
            </w:r>
            <w:r>
              <w:rPr>
                <w:rFonts w:hint="eastAsia" w:ascii="宋体" w:hAnsi="宋体" w:cs="宋体"/>
                <w:color w:val="000000"/>
              </w:rPr>
              <w:t>，深度</w:t>
            </w:r>
            <w:r>
              <w:rPr>
                <w:rFonts w:hint="eastAsia" w:ascii="宋体" w:hAnsi="宋体" w:cs="宋体"/>
                <w:color w:val="000000"/>
                <w:u w:val="single"/>
              </w:rPr>
              <w:t>XXm</w:t>
            </w:r>
            <w:r>
              <w:rPr>
                <w:rFonts w:hint="eastAsia" w:ascii="宋体" w:hAnsi="宋体" w:cs="宋体"/>
                <w:color w:val="000000"/>
              </w:rPr>
              <w:t>变形最大，</w:t>
            </w:r>
            <w:r>
              <w:rPr>
                <w:rFonts w:hint="eastAsia" w:ascii="宋体" w:hAnsi="宋体" w:cs="宋体"/>
                <w:lang w:val="zh-CN"/>
              </w:rPr>
              <w:t>累计位移变化值为</w:t>
            </w:r>
            <w:r>
              <w:rPr>
                <w:rFonts w:hint="eastAsia" w:ascii="宋体" w:hAnsi="宋体"/>
                <w:u w:val="single"/>
              </w:rPr>
              <w:t>××</w:t>
            </w:r>
            <w:r>
              <w:rPr>
                <w:rFonts w:hint="eastAsia" w:ascii="宋体" w:hAnsi="宋体"/>
              </w:rPr>
              <w:t>mm，超过</w:t>
            </w:r>
            <w:r>
              <w:rPr>
                <w:rFonts w:ascii="宋体" w:hAnsi="宋体"/>
              </w:rPr>
              <w:t>预警阀值</w:t>
            </w:r>
            <w:r>
              <w:rPr>
                <w:rFonts w:hint="eastAsia" w:ascii="宋体" w:hAnsi="宋体"/>
                <w:u w:val="single"/>
              </w:rPr>
              <w:t>××</w:t>
            </w:r>
            <w:r>
              <w:rPr>
                <w:rFonts w:hint="eastAsia" w:ascii="宋体" w:hAnsi="宋体"/>
              </w:rPr>
              <w:t>mm，变形速度为</w:t>
            </w:r>
            <w:r>
              <w:rPr>
                <w:rFonts w:hint="eastAsia" w:ascii="宋体" w:hAnsi="宋体"/>
                <w:u w:val="single"/>
              </w:rPr>
              <w:t>××</w:t>
            </w:r>
            <w:r>
              <w:rPr>
                <w:rFonts w:hint="eastAsia" w:ascii="宋体" w:hAnsi="宋体"/>
              </w:rPr>
              <w:t>mm/h，变形主要发生于</w:t>
            </w:r>
            <w:r>
              <w:rPr>
                <w:rFonts w:hint="eastAsia" w:ascii="宋体" w:hAnsi="宋体"/>
                <w:u w:val="single"/>
              </w:rPr>
              <w:t>×</w:t>
            </w:r>
            <w:r>
              <w:rPr>
                <w:rFonts w:hint="eastAsia" w:ascii="宋体" w:hAnsi="宋体"/>
              </w:rPr>
              <w:t>月</w:t>
            </w:r>
            <w:r>
              <w:rPr>
                <w:rFonts w:hint="eastAsia" w:ascii="宋体" w:hAnsi="宋体"/>
                <w:u w:val="single"/>
              </w:rPr>
              <w:t>×</w:t>
            </w:r>
            <w:r>
              <w:rPr>
                <w:rFonts w:hint="eastAsia" w:ascii="宋体" w:hAnsi="宋体"/>
              </w:rPr>
              <w:t>日</w:t>
            </w:r>
            <w:r>
              <w:rPr>
                <w:rFonts w:hint="eastAsia" w:ascii="宋体" w:hAnsi="宋体"/>
                <w:u w:val="single"/>
              </w:rPr>
              <w:t>×时</w:t>
            </w:r>
            <w:r>
              <w:rPr>
                <w:rFonts w:hint="eastAsia" w:ascii="宋体" w:hAnsi="宋体" w:cs="宋体"/>
                <w:kern w:val="0"/>
              </w:rPr>
              <w:t>；</w:t>
            </w:r>
          </w:p>
          <w:p>
            <w:pPr>
              <w:ind w:firstLine="480"/>
              <w:rPr>
                <w:rFonts w:ascii="宋体" w:hAnsi="宋体" w:cs="宋体"/>
                <w:color w:val="000000"/>
              </w:rPr>
            </w:pPr>
            <w:r>
              <w:rPr>
                <w:rFonts w:hint="eastAsia" w:ascii="宋体" w:hAnsi="宋体" w:cs="宋体"/>
                <w:color w:val="000000"/>
              </w:rPr>
              <w:t>（2）地表变形监测报警</w:t>
            </w:r>
          </w:p>
          <w:p>
            <w:pPr>
              <w:ind w:firstLine="480"/>
              <w:rPr>
                <w:rFonts w:ascii="宋体" w:hAnsi="宋体" w:cs="宋体"/>
                <w:kern w:val="0"/>
              </w:rPr>
            </w:pPr>
            <w:r>
              <w:rPr>
                <w:rFonts w:hint="eastAsia" w:ascii="宋体" w:hAnsi="宋体" w:cs="宋体"/>
                <w:color w:val="000000"/>
              </w:rPr>
              <w:t>XX号地表监测传感器预警等级为</w:t>
            </w:r>
            <w:r>
              <w:rPr>
                <w:rFonts w:hint="eastAsia" w:ascii="宋体" w:hAnsi="宋体" w:cs="宋体"/>
                <w:color w:val="000000"/>
                <w:u w:val="single"/>
              </w:rPr>
              <w:t>初步告警、三级预警、二级预警、一级预警（选其中之一）</w:t>
            </w:r>
            <w:r>
              <w:rPr>
                <w:rFonts w:hint="eastAsia" w:ascii="宋体" w:hAnsi="宋体" w:cs="宋体"/>
                <w:color w:val="000000"/>
              </w:rPr>
              <w:t>，</w:t>
            </w:r>
            <w:r>
              <w:rPr>
                <w:rFonts w:hint="eastAsia" w:ascii="宋体" w:hAnsi="宋体"/>
              </w:rPr>
              <w:t>最大变化量为</w:t>
            </w:r>
            <w:r>
              <w:rPr>
                <w:rFonts w:hint="eastAsia" w:ascii="宋体" w:hAnsi="宋体"/>
                <w:u w:val="single"/>
              </w:rPr>
              <w:t>××</w:t>
            </w:r>
            <w:r>
              <w:rPr>
                <w:rFonts w:hint="eastAsia" w:ascii="宋体" w:hAnsi="宋体" w:cs="宋体"/>
                <w:color w:val="000000"/>
              </w:rPr>
              <w:t>°</w:t>
            </w:r>
            <w:r>
              <w:rPr>
                <w:rFonts w:hint="eastAsia" w:ascii="宋体" w:hAnsi="宋体"/>
              </w:rPr>
              <w:t>，超过</w:t>
            </w:r>
            <w:r>
              <w:rPr>
                <w:rFonts w:ascii="宋体" w:hAnsi="宋体"/>
              </w:rPr>
              <w:t>预警阀值</w:t>
            </w:r>
            <w:r>
              <w:rPr>
                <w:rFonts w:hint="eastAsia" w:ascii="宋体" w:hAnsi="宋体"/>
                <w:u w:val="single"/>
              </w:rPr>
              <w:t>××</w:t>
            </w:r>
            <w:r>
              <w:rPr>
                <w:rFonts w:hint="eastAsia" w:ascii="宋体" w:hAnsi="宋体" w:cs="宋体"/>
                <w:color w:val="000000"/>
              </w:rPr>
              <w:t>°</w:t>
            </w:r>
            <w:r>
              <w:rPr>
                <w:rFonts w:hint="eastAsia" w:ascii="宋体" w:hAnsi="宋体"/>
              </w:rPr>
              <w:t>，变形速度为</w:t>
            </w:r>
            <w:r>
              <w:rPr>
                <w:rFonts w:hint="eastAsia" w:ascii="宋体" w:hAnsi="宋体"/>
                <w:u w:val="single"/>
              </w:rPr>
              <w:t>××</w:t>
            </w:r>
            <w:r>
              <w:rPr>
                <w:rFonts w:hint="eastAsia" w:ascii="宋体" w:hAnsi="宋体" w:cs="宋体"/>
                <w:color w:val="000000"/>
              </w:rPr>
              <w:t>°</w:t>
            </w:r>
            <w:r>
              <w:rPr>
                <w:rFonts w:hint="eastAsia" w:ascii="宋体" w:hAnsi="宋体"/>
              </w:rPr>
              <w:t>/h，变形主要发生于</w:t>
            </w:r>
            <w:r>
              <w:rPr>
                <w:rFonts w:hint="eastAsia" w:ascii="宋体" w:hAnsi="宋体"/>
                <w:u w:val="single"/>
              </w:rPr>
              <w:t>×</w:t>
            </w:r>
            <w:r>
              <w:rPr>
                <w:rFonts w:hint="eastAsia" w:ascii="宋体" w:hAnsi="宋体"/>
              </w:rPr>
              <w:t>月</w:t>
            </w:r>
            <w:r>
              <w:rPr>
                <w:rFonts w:hint="eastAsia" w:ascii="宋体" w:hAnsi="宋体"/>
                <w:u w:val="single"/>
              </w:rPr>
              <w:t>×</w:t>
            </w:r>
            <w:r>
              <w:rPr>
                <w:rFonts w:hint="eastAsia" w:ascii="宋体" w:hAnsi="宋体"/>
              </w:rPr>
              <w:t>日</w:t>
            </w:r>
            <w:r>
              <w:rPr>
                <w:rFonts w:hint="eastAsia" w:ascii="宋体" w:hAnsi="宋体"/>
                <w:u w:val="single"/>
              </w:rPr>
              <w:t>×时</w:t>
            </w:r>
            <w:r>
              <w:rPr>
                <w:rFonts w:hint="eastAsia" w:ascii="宋体" w:hAnsi="宋体" w:cs="宋体"/>
                <w:kern w:val="0"/>
              </w:rPr>
              <w:t>）。</w:t>
            </w:r>
          </w:p>
          <w:p>
            <w:pPr>
              <w:ind w:firstLine="480"/>
              <w:rPr>
                <w:rFonts w:ascii="宋体" w:hAnsi="宋体"/>
                <w:kern w:val="0"/>
                <w:szCs w:val="21"/>
                <w:u w:val="single"/>
              </w:rPr>
            </w:pPr>
            <w:r>
              <w:rPr>
                <w:rFonts w:hint="eastAsia" w:ascii="宋体" w:hAnsi="宋体" w:cs="宋体"/>
                <w:kern w:val="0"/>
              </w:rPr>
              <w:t>（3）边坡稳定性等级为</w:t>
            </w:r>
            <w:r>
              <w:rPr>
                <w:rFonts w:hint="eastAsia" w:ascii="宋体" w:hAnsi="宋体" w:cs="宋体"/>
                <w:kern w:val="0"/>
                <w:u w:val="single"/>
              </w:rPr>
              <w:t>基本稳定、欠稳定、不稳定</w:t>
            </w:r>
            <w:r>
              <w:rPr>
                <w:rFonts w:hint="eastAsia" w:ascii="宋体" w:hAnsi="宋体" w:cs="宋体"/>
                <w:color w:val="000000"/>
                <w:u w:val="single"/>
              </w:rPr>
              <w:t>（选其中之一），</w:t>
            </w:r>
            <w:r>
              <w:rPr>
                <w:rFonts w:hint="eastAsia" w:ascii="宋体" w:hAnsi="宋体" w:cs="宋体"/>
                <w:color w:val="000000"/>
              </w:rPr>
              <w:t>边坡病害类型为</w:t>
            </w:r>
            <w:r>
              <w:rPr>
                <w:rFonts w:hint="eastAsia" w:ascii="宋体" w:hAnsi="宋体" w:cs="宋体"/>
                <w:kern w:val="0"/>
                <w:u w:val="single"/>
              </w:rPr>
              <w:t>滑坡（边坡整体滑动）、边坡局部变形、坡面溜坍、危岩落石</w:t>
            </w:r>
            <w:r>
              <w:rPr>
                <w:rFonts w:hint="eastAsia" w:ascii="宋体" w:hAnsi="宋体" w:cs="宋体"/>
                <w:color w:val="000000"/>
                <w:u w:val="single"/>
              </w:rPr>
              <w:t>（选其中之一）。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0" w:hRule="atLeast"/>
          <w:jc w:val="center"/>
        </w:trPr>
        <w:tc>
          <w:tcPr>
            <w:tcW w:w="2016" w:type="dxa"/>
            <w:vAlign w:val="center"/>
          </w:tcPr>
          <w:p>
            <w:pPr>
              <w:spacing w:before="156"/>
              <w:ind w:firstLine="480"/>
              <w:rPr>
                <w:szCs w:val="21"/>
              </w:rPr>
            </w:pPr>
            <w:r>
              <w:rPr>
                <w:rFonts w:hint="eastAsia"/>
                <w:szCs w:val="21"/>
              </w:rPr>
              <w:t>监测曲线</w:t>
            </w:r>
          </w:p>
        </w:tc>
        <w:tc>
          <w:tcPr>
            <w:tcW w:w="6687" w:type="dxa"/>
            <w:gridSpan w:val="3"/>
          </w:tcPr>
          <w:p>
            <w:pPr>
              <w:pStyle w:val="44"/>
              <w:spacing w:before="156"/>
              <w:ind w:firstLine="0" w:firstLineChars="0"/>
              <w:jc w:val="left"/>
              <w:rPr>
                <w:rFonts w:ascii="宋体" w:hAnsi="宋体" w:cs="宋体"/>
                <w:color w:val="000000"/>
                <w:sz w:val="24"/>
                <w:szCs w:val="24"/>
              </w:rPr>
            </w:pPr>
            <w:r>
              <w:rPr>
                <w:rFonts w:hint="eastAsia" w:ascii="宋体" w:hAnsi="宋体" w:cs="宋体"/>
                <w:color w:val="000000"/>
                <w:sz w:val="24"/>
                <w:szCs w:val="24"/>
              </w:rPr>
              <w:t xml:space="preserve">    按照先深部位移监测曲线，后地表变形监测曲线的顺序，按照编号展示监测曲线。</w:t>
            </w:r>
          </w:p>
          <w:p>
            <w:pPr>
              <w:spacing w:before="156"/>
              <w:ind w:firstLine="480"/>
              <w:rPr>
                <w:rFonts w:ascii="宋体" w:hAnsi="宋体" w:cs="宋体"/>
                <w:color w:val="000000"/>
              </w:rPr>
            </w:pPr>
            <w:r>
              <w:rPr>
                <w:rFonts w:hint="eastAsia" w:ascii="宋体" w:hAnsi="宋体" w:cs="宋体"/>
                <w:color w:val="000000"/>
              </w:rPr>
              <w:t>深部位移监测展示深部累计位移监测曲线（X、Y方向，以及合位移）</w:t>
            </w:r>
          </w:p>
          <w:p>
            <w:pPr>
              <w:spacing w:before="156"/>
              <w:ind w:firstLine="480"/>
              <w:rPr>
                <w:sz w:val="18"/>
                <w:szCs w:val="18"/>
              </w:rPr>
            </w:pPr>
            <w:r>
              <w:rPr>
                <w:rFonts w:hint="eastAsia" w:ascii="宋体" w:hAnsi="宋体" w:cs="宋体"/>
                <w:color w:val="000000"/>
              </w:rPr>
              <w:t>地表变形监测展示角度变化曲线（X、Y两个方向，以及合角度）（</w:t>
            </w:r>
            <w:r>
              <w:rPr>
                <w:rFonts w:hint="eastAsia" w:ascii="宋体" w:hAnsi="宋体" w:cs="宋体"/>
                <w:color w:val="FF0000"/>
              </w:rPr>
              <w:t>说明：自动生成还是手工导入</w:t>
            </w:r>
            <w:r>
              <w:rPr>
                <w:rFonts w:hint="eastAsia" w:ascii="宋体" w:hAnsi="宋体" w:cs="宋体"/>
                <w:color w:val="000000"/>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27" w:hRule="atLeast"/>
          <w:jc w:val="center"/>
        </w:trPr>
        <w:tc>
          <w:tcPr>
            <w:tcW w:w="2016" w:type="dxa"/>
            <w:vAlign w:val="center"/>
          </w:tcPr>
          <w:p>
            <w:pPr>
              <w:spacing w:before="156"/>
              <w:rPr>
                <w:szCs w:val="21"/>
              </w:rPr>
            </w:pPr>
            <w:r>
              <w:rPr>
                <w:rFonts w:hint="eastAsia"/>
                <w:szCs w:val="21"/>
              </w:rPr>
              <w:t>监测平面布置图</w:t>
            </w:r>
          </w:p>
        </w:tc>
        <w:tc>
          <w:tcPr>
            <w:tcW w:w="6687" w:type="dxa"/>
            <w:gridSpan w:val="3"/>
          </w:tcPr>
          <w:p>
            <w:pPr>
              <w:spacing w:before="120"/>
              <w:ind w:firstLine="480"/>
              <w:rPr>
                <w:szCs w:val="21"/>
              </w:rPr>
            </w:pPr>
            <w:r>
              <w:drawing>
                <wp:inline distT="0" distB="0" distL="0" distR="0">
                  <wp:extent cx="4107180" cy="1950720"/>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4107180" cy="1950720"/>
                          </a:xfrm>
                          <a:prstGeom prst="rect">
                            <a:avLst/>
                          </a:prstGeom>
                          <a:noFill/>
                          <a:ln>
                            <a:noFill/>
                          </a:ln>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27" w:hRule="atLeast"/>
          <w:jc w:val="center"/>
        </w:trPr>
        <w:tc>
          <w:tcPr>
            <w:tcW w:w="2016" w:type="dxa"/>
            <w:vAlign w:val="center"/>
          </w:tcPr>
          <w:p>
            <w:pPr>
              <w:spacing w:before="156"/>
              <w:jc w:val="center"/>
              <w:rPr>
                <w:szCs w:val="21"/>
              </w:rPr>
            </w:pPr>
            <w:r>
              <w:rPr>
                <w:rFonts w:hint="eastAsia"/>
                <w:szCs w:val="21"/>
              </w:rPr>
              <w:t>监测剖面图</w:t>
            </w:r>
          </w:p>
        </w:tc>
        <w:tc>
          <w:tcPr>
            <w:tcW w:w="6687" w:type="dxa"/>
            <w:gridSpan w:val="3"/>
          </w:tcPr>
          <w:p>
            <w:pPr>
              <w:spacing w:before="120"/>
              <w:ind w:firstLine="480"/>
              <w:rPr>
                <w:szCs w:val="21"/>
              </w:rPr>
            </w:pPr>
            <w:r>
              <w:drawing>
                <wp:inline distT="0" distB="0" distL="0" distR="0">
                  <wp:extent cx="4107180" cy="2026920"/>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4107180" cy="2026920"/>
                          </a:xfrm>
                          <a:prstGeom prst="rect">
                            <a:avLst/>
                          </a:prstGeom>
                          <a:noFill/>
                          <a:ln>
                            <a:noFill/>
                          </a:ln>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27" w:hRule="atLeast"/>
          <w:jc w:val="center"/>
        </w:trPr>
        <w:tc>
          <w:tcPr>
            <w:tcW w:w="2016" w:type="dxa"/>
            <w:vAlign w:val="center"/>
          </w:tcPr>
          <w:p>
            <w:pPr>
              <w:spacing w:before="156"/>
              <w:jc w:val="center"/>
              <w:rPr>
                <w:szCs w:val="21"/>
              </w:rPr>
            </w:pPr>
            <w:r>
              <w:rPr>
                <w:rFonts w:hint="eastAsia"/>
                <w:szCs w:val="21"/>
              </w:rPr>
              <w:t>备注</w:t>
            </w:r>
          </w:p>
        </w:tc>
        <w:tc>
          <w:tcPr>
            <w:tcW w:w="6687" w:type="dxa"/>
            <w:gridSpan w:val="3"/>
          </w:tcPr>
          <w:p>
            <w:pPr>
              <w:spacing w:before="156"/>
              <w:rPr>
                <w:szCs w:val="21"/>
              </w:rPr>
            </w:pPr>
            <w:r>
              <w:rPr>
                <w:rFonts w:hint="eastAsia"/>
                <w:szCs w:val="21"/>
              </w:rPr>
              <w:t>人工输入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735" w:hRule="atLeast"/>
          <w:jc w:val="center"/>
        </w:trPr>
        <w:tc>
          <w:tcPr>
            <w:tcW w:w="8703" w:type="dxa"/>
            <w:gridSpan w:val="4"/>
            <w:vAlign w:val="bottom"/>
          </w:tcPr>
          <w:p>
            <w:pPr>
              <w:spacing w:before="120"/>
              <w:ind w:firstLine="480"/>
              <w:jc w:val="right"/>
              <w:rPr>
                <w:szCs w:val="21"/>
              </w:rPr>
            </w:pPr>
            <w:r>
              <w:rPr>
                <w:rFonts w:hint="eastAsia"/>
                <w:szCs w:val="21"/>
              </w:rPr>
              <w:t>打印时间：</w:t>
            </w:r>
            <w:r>
              <w:rPr>
                <w:szCs w:val="21"/>
              </w:rPr>
              <w:drawing>
                <wp:inline distT="0" distB="0" distL="0" distR="0">
                  <wp:extent cx="1348740" cy="274320"/>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1348740" cy="274320"/>
                          </a:xfrm>
                          <a:prstGeom prst="rect">
                            <a:avLst/>
                          </a:prstGeom>
                          <a:noFill/>
                          <a:ln>
                            <a:noFill/>
                          </a:ln>
                        </pic:spPr>
                      </pic:pic>
                    </a:graphicData>
                  </a:graphic>
                </wp:inline>
              </w:drawing>
            </w:r>
          </w:p>
        </w:tc>
      </w:tr>
    </w:tbl>
    <w:p>
      <w:pPr>
        <w:spacing w:before="156"/>
        <w:jc w:val="center"/>
      </w:pPr>
      <w:r>
        <w:rPr>
          <w:rFonts w:hint="eastAsia"/>
          <w:bdr w:val="single" w:color="auto" w:sz="4" w:space="0"/>
        </w:rPr>
        <w:t>导出打印</w:t>
      </w:r>
    </w:p>
    <w:p>
      <w:pPr>
        <w:spacing w:before="156"/>
        <w:ind w:firstLine="480"/>
        <w:jc w:val="left"/>
        <w:rPr>
          <w:rFonts w:ascii="宋体" w:hAnsi="宋体"/>
          <w:b/>
          <w:bCs/>
        </w:rPr>
      </w:pPr>
      <w:r>
        <w:rPr>
          <w:rFonts w:hint="eastAsia"/>
        </w:rPr>
        <w:t>点击</w:t>
      </w:r>
      <w:r>
        <w:rPr>
          <w:rFonts w:hint="eastAsia"/>
          <w:bdr w:val="single" w:color="auto" w:sz="4" w:space="0"/>
        </w:rPr>
        <w:t>导出</w:t>
      </w:r>
      <w:r>
        <w:rPr>
          <w:rFonts w:hint="eastAsia"/>
        </w:rPr>
        <w:t>即可保存到电脑，</w:t>
      </w:r>
      <w:r>
        <w:rPr>
          <w:rFonts w:hint="eastAsia"/>
          <w:bdr w:val="single" w:color="auto" w:sz="4" w:space="0"/>
        </w:rPr>
        <w:t>打印</w:t>
      </w:r>
      <w:r>
        <w:rPr>
          <w:rFonts w:hint="eastAsia"/>
        </w:rPr>
        <w:t>即可直接通过连接的打印设备打印。</w:t>
      </w:r>
    </w:p>
    <w:p>
      <w:pPr>
        <w:pStyle w:val="4"/>
        <w:numPr>
          <w:ilvl w:val="2"/>
          <w:numId w:val="0"/>
        </w:numPr>
        <w:tabs>
          <w:tab w:val="left" w:pos="851"/>
        </w:tabs>
        <w:rPr>
          <w:rFonts w:ascii="宋体" w:hAnsi="宋体"/>
        </w:rPr>
      </w:pPr>
      <w:bookmarkStart w:id="101" w:name="_Toc473746042"/>
      <w:r>
        <w:rPr>
          <w:rFonts w:hint="eastAsia" w:ascii="宋体" w:hAnsi="宋体"/>
        </w:rPr>
        <w:t>4</w:t>
      </w:r>
      <w:r>
        <w:rPr>
          <w:rFonts w:ascii="宋体" w:hAnsi="宋体"/>
        </w:rPr>
        <w:t>.6.14</w:t>
      </w:r>
      <w:r>
        <w:rPr>
          <w:rFonts w:hint="eastAsia" w:ascii="宋体" w:hAnsi="宋体"/>
        </w:rPr>
        <w:t>基站数据统计</w:t>
      </w:r>
      <w:bookmarkEnd w:id="101"/>
      <w:r>
        <w:rPr>
          <w:rFonts w:hint="eastAsia" w:ascii="宋体" w:hAnsi="宋体"/>
        </w:rPr>
        <w:t xml:space="preserve"> </w:t>
      </w:r>
    </w:p>
    <w:p>
      <w:pPr>
        <w:spacing w:before="156"/>
        <w:ind w:firstLine="480"/>
        <w:jc w:val="left"/>
        <w:rPr>
          <w:rFonts w:ascii="宋体" w:hAnsi="宋体"/>
          <w:b/>
          <w:bCs/>
        </w:rPr>
      </w:pPr>
      <w:r>
        <w:rPr>
          <w:rFonts w:hint="eastAsia" w:ascii="宋体" w:hAnsi="宋体"/>
          <w:b/>
          <w:bCs/>
        </w:rPr>
        <w:t>功能描述：</w:t>
      </w:r>
    </w:p>
    <w:p>
      <w:pPr>
        <w:spacing w:before="156"/>
        <w:ind w:firstLine="480"/>
        <w:jc w:val="left"/>
        <w:rPr>
          <w:rFonts w:ascii="宋体" w:hAnsi="宋体"/>
          <w:b/>
          <w:bCs/>
        </w:rPr>
      </w:pPr>
      <w:r>
        <w:rPr>
          <w:rFonts w:hint="eastAsia" w:ascii="宋体" w:hAnsi="宋体"/>
          <w:b/>
          <w:bCs/>
        </w:rPr>
        <w:t>通过数据表格形式，</w:t>
      </w:r>
      <w:r>
        <w:rPr>
          <w:rFonts w:ascii="宋体" w:hAnsi="宋体"/>
          <w:b/>
          <w:bCs/>
        </w:rPr>
        <w:t>以及</w:t>
      </w:r>
      <w:r>
        <w:rPr>
          <w:rFonts w:hint="eastAsia" w:ascii="宋体" w:hAnsi="宋体"/>
          <w:b/>
          <w:bCs/>
        </w:rPr>
        <w:t>图表形式充分展示各个业主旗下的基站运行情况;</w:t>
      </w:r>
    </w:p>
    <w:p>
      <w:pPr>
        <w:pStyle w:val="40"/>
        <w:numPr>
          <w:ilvl w:val="3"/>
          <w:numId w:val="14"/>
        </w:numPr>
        <w:spacing w:before="156"/>
        <w:ind w:firstLineChars="0"/>
        <w:jc w:val="left"/>
        <w:rPr>
          <w:rFonts w:ascii="宋体" w:hAnsi="宋体"/>
          <w:b/>
          <w:bCs/>
        </w:rPr>
      </w:pPr>
      <w:r>
        <w:rPr>
          <w:rFonts w:hint="eastAsia" w:ascii="宋体" w:hAnsi="宋体"/>
          <w:b/>
          <w:bCs/>
        </w:rPr>
        <w:t>基站总数</w:t>
      </w:r>
    </w:p>
    <w:p>
      <w:pPr>
        <w:pStyle w:val="40"/>
        <w:numPr>
          <w:ilvl w:val="3"/>
          <w:numId w:val="14"/>
        </w:numPr>
        <w:spacing w:before="156"/>
        <w:ind w:firstLineChars="0"/>
        <w:jc w:val="left"/>
        <w:rPr>
          <w:rFonts w:ascii="宋体" w:hAnsi="宋体"/>
          <w:b/>
          <w:bCs/>
        </w:rPr>
      </w:pPr>
      <w:r>
        <w:rPr>
          <w:rFonts w:hint="eastAsia" w:ascii="宋体" w:hAnsi="宋体"/>
          <w:b/>
          <w:bCs/>
        </w:rPr>
        <w:t>在运行良好的个数</w:t>
      </w:r>
    </w:p>
    <w:p>
      <w:pPr>
        <w:pStyle w:val="40"/>
        <w:numPr>
          <w:ilvl w:val="3"/>
          <w:numId w:val="14"/>
        </w:numPr>
        <w:spacing w:before="156"/>
        <w:ind w:firstLineChars="0"/>
        <w:jc w:val="left"/>
        <w:rPr>
          <w:rFonts w:ascii="宋体" w:hAnsi="宋体"/>
          <w:b/>
          <w:bCs/>
        </w:rPr>
      </w:pPr>
      <w:r>
        <w:rPr>
          <w:rFonts w:hint="eastAsia" w:ascii="宋体" w:hAnsi="宋体"/>
          <w:b/>
          <w:bCs/>
        </w:rPr>
        <w:t>运行异常个数：</w:t>
      </w:r>
      <w:r>
        <w:rPr>
          <w:rFonts w:ascii="宋体" w:hAnsi="宋体"/>
          <w:b/>
          <w:bCs/>
        </w:rPr>
        <w:t>指明</w:t>
      </w:r>
      <w:r>
        <w:rPr>
          <w:rFonts w:hint="eastAsia" w:ascii="宋体" w:hAnsi="宋体"/>
          <w:b/>
          <w:bCs/>
        </w:rPr>
        <w:t>那些是存在异常</w:t>
      </w:r>
    </w:p>
    <w:p>
      <w:pPr>
        <w:pStyle w:val="40"/>
        <w:numPr>
          <w:ilvl w:val="3"/>
          <w:numId w:val="14"/>
        </w:numPr>
        <w:spacing w:before="156"/>
        <w:ind w:firstLineChars="0"/>
        <w:jc w:val="left"/>
        <w:rPr>
          <w:rFonts w:ascii="宋体" w:hAnsi="宋体"/>
          <w:b/>
          <w:bCs/>
        </w:rPr>
      </w:pPr>
      <w:r>
        <w:rPr>
          <w:rFonts w:hint="eastAsia" w:ascii="宋体" w:hAnsi="宋体"/>
          <w:b/>
          <w:bCs/>
        </w:rPr>
        <w:t>通过图表显示每一个基站每一天正常传送传感器的个数。</w:t>
      </w:r>
    </w:p>
    <w:p>
      <w:pPr>
        <w:pStyle w:val="4"/>
        <w:numPr>
          <w:ilvl w:val="2"/>
          <w:numId w:val="0"/>
        </w:numPr>
        <w:tabs>
          <w:tab w:val="left" w:pos="851"/>
        </w:tabs>
        <w:rPr>
          <w:rFonts w:ascii="宋体" w:hAnsi="宋体"/>
        </w:rPr>
      </w:pPr>
      <w:bookmarkStart w:id="102" w:name="_Toc473746043"/>
      <w:r>
        <w:rPr>
          <w:rFonts w:hint="eastAsia" w:ascii="宋体" w:hAnsi="宋体"/>
        </w:rPr>
        <w:t>4</w:t>
      </w:r>
      <w:r>
        <w:rPr>
          <w:rFonts w:ascii="宋体" w:hAnsi="宋体"/>
        </w:rPr>
        <w:t>.6.15</w:t>
      </w:r>
      <w:r>
        <w:rPr>
          <w:rFonts w:hint="eastAsia" w:ascii="宋体" w:hAnsi="宋体"/>
        </w:rPr>
        <w:t>曲线数据查询</w:t>
      </w:r>
      <w:bookmarkEnd w:id="102"/>
    </w:p>
    <w:p>
      <w:r>
        <w:rPr>
          <w:rFonts w:hint="eastAsia"/>
        </w:rPr>
        <w:t>深部：</w:t>
      </w:r>
    </w:p>
    <w:p>
      <w:r>
        <w:rPr>
          <w:rFonts w:hint="eastAsia"/>
        </w:rPr>
        <w:t>条件：开始日期，</w:t>
      </w:r>
      <w:r>
        <w:t>结束</w:t>
      </w:r>
      <w:r>
        <w:rPr>
          <w:rFonts w:hint="eastAsia"/>
        </w:rPr>
        <w:t>日期，</w:t>
      </w:r>
      <w:r>
        <w:t>监测</w:t>
      </w:r>
      <w:r>
        <w:rPr>
          <w:rFonts w:hint="eastAsia"/>
        </w:rPr>
        <w:t>断面，测量编号，</w:t>
      </w:r>
      <w:r>
        <w:t>传感器</w:t>
      </w:r>
      <w:r>
        <w:rPr>
          <w:rFonts w:hint="eastAsia"/>
        </w:rPr>
        <w:t>，</w:t>
      </w:r>
      <w:r>
        <w:t>孔</w:t>
      </w:r>
      <w:r>
        <w:rPr>
          <w:rFonts w:hint="eastAsia"/>
        </w:rPr>
        <w:t>深，方向，</w:t>
      </w:r>
      <w:r>
        <w:t>间距</w:t>
      </w:r>
      <w:r>
        <w:rPr>
          <w:rFonts w:hint="eastAsia"/>
        </w:rPr>
        <w:t>，绝对角度值，相对初始角度差，相对前次角度差，</w:t>
      </w:r>
      <w:r>
        <w:t>绝对位移</w:t>
      </w:r>
      <w:r>
        <w:rPr>
          <w:rFonts w:hint="eastAsia"/>
        </w:rPr>
        <w:t>值，相对初始位移，</w:t>
      </w:r>
      <w:r>
        <w:t>相对</w:t>
      </w:r>
      <w:r>
        <w:rPr>
          <w:rFonts w:hint="eastAsia"/>
        </w:rPr>
        <w:t>初始累计位移，</w:t>
      </w:r>
      <w:r>
        <w:t>相对</w:t>
      </w:r>
      <w:r>
        <w:rPr>
          <w:rFonts w:hint="eastAsia"/>
        </w:rPr>
        <w:t>上次累计位移，</w:t>
      </w:r>
      <w:r>
        <w:t>累计</w:t>
      </w:r>
      <w:r>
        <w:rPr>
          <w:rFonts w:hint="eastAsia"/>
        </w:rPr>
        <w:t>位移值，</w:t>
      </w:r>
      <w:r>
        <w:t>监测</w:t>
      </w:r>
      <w:r>
        <w:rPr>
          <w:rFonts w:hint="eastAsia"/>
        </w:rPr>
        <w:t>类型（深部，</w:t>
      </w:r>
      <w:r>
        <w:t>地表</w:t>
      </w:r>
      <w:r>
        <w:rPr>
          <w:rFonts w:hint="eastAsia"/>
        </w:rPr>
        <w:t>。</w:t>
      </w:r>
      <w:r>
        <w:t>路基）</w:t>
      </w:r>
    </w:p>
    <w:p>
      <w:r>
        <w:rPr>
          <w:rFonts w:hint="eastAsia"/>
        </w:rPr>
        <w:t>列表：日期，</w:t>
      </w:r>
      <w:r>
        <w:t>监测</w:t>
      </w:r>
      <w:r>
        <w:rPr>
          <w:rFonts w:hint="eastAsia"/>
        </w:rPr>
        <w:t>断面，测量编号，</w:t>
      </w:r>
      <w:r>
        <w:t>传感器</w:t>
      </w:r>
      <w:r>
        <w:rPr>
          <w:rFonts w:hint="eastAsia"/>
        </w:rPr>
        <w:t>，</w:t>
      </w:r>
      <w:r>
        <w:t>孔</w:t>
      </w:r>
      <w:r>
        <w:rPr>
          <w:rFonts w:hint="eastAsia"/>
        </w:rPr>
        <w:t>深，方向，</w:t>
      </w:r>
      <w:r>
        <w:t>间距</w:t>
      </w:r>
      <w:r>
        <w:rPr>
          <w:rFonts w:hint="eastAsia"/>
        </w:rPr>
        <w:t>，绝对角度值，相对初始角度差，相对前次角度差，</w:t>
      </w:r>
      <w:r>
        <w:t>绝对位移</w:t>
      </w:r>
      <w:r>
        <w:rPr>
          <w:rFonts w:hint="eastAsia"/>
        </w:rPr>
        <w:t>值，相对初始位移，</w:t>
      </w:r>
      <w:r>
        <w:t>相对</w:t>
      </w:r>
      <w:r>
        <w:rPr>
          <w:rFonts w:hint="eastAsia"/>
        </w:rPr>
        <w:t>初始累计位移，</w:t>
      </w:r>
      <w:r>
        <w:t>相对</w:t>
      </w:r>
      <w:r>
        <w:rPr>
          <w:rFonts w:hint="eastAsia"/>
        </w:rPr>
        <w:t>上次累计位移，</w:t>
      </w:r>
      <w:r>
        <w:t>累计</w:t>
      </w:r>
      <w:r>
        <w:rPr>
          <w:rFonts w:hint="eastAsia"/>
        </w:rPr>
        <w:t>位移值，</w:t>
      </w:r>
      <w:r>
        <w:t>监测</w:t>
      </w:r>
      <w:r>
        <w:rPr>
          <w:rFonts w:hint="eastAsia"/>
        </w:rPr>
        <w:t>类型（深部，</w:t>
      </w:r>
      <w:r>
        <w:t>地表</w:t>
      </w:r>
      <w:r>
        <w:rPr>
          <w:rFonts w:hint="eastAsia"/>
        </w:rPr>
        <w:t>。</w:t>
      </w:r>
      <w:r>
        <w:t>路基）</w:t>
      </w:r>
    </w:p>
    <w:p/>
    <w:p>
      <w:r>
        <w:rPr>
          <w:rFonts w:hint="eastAsia"/>
        </w:rPr>
        <w:t>地表（路基</w:t>
      </w:r>
      <w:r>
        <w:t>）</w:t>
      </w:r>
      <w:r>
        <w:rPr>
          <w:rFonts w:hint="eastAsia"/>
        </w:rPr>
        <w:t>：</w:t>
      </w:r>
    </w:p>
    <w:p>
      <w:r>
        <w:rPr>
          <w:rFonts w:hint="eastAsia"/>
        </w:rPr>
        <w:t>条件：开始日期，</w:t>
      </w:r>
      <w:r>
        <w:t>结束</w:t>
      </w:r>
      <w:r>
        <w:rPr>
          <w:rFonts w:hint="eastAsia"/>
        </w:rPr>
        <w:t>日期，</w:t>
      </w:r>
      <w:r>
        <w:t>监测</w:t>
      </w:r>
      <w:r>
        <w:rPr>
          <w:rFonts w:hint="eastAsia"/>
        </w:rPr>
        <w:t>断面，测量编号，</w:t>
      </w:r>
      <w:r>
        <w:t>传感器</w:t>
      </w:r>
      <w:r>
        <w:rPr>
          <w:rFonts w:hint="eastAsia"/>
        </w:rPr>
        <w:t>，位置，</w:t>
      </w:r>
      <w:r>
        <w:t>间距</w:t>
      </w:r>
      <w:r>
        <w:rPr>
          <w:rFonts w:hint="eastAsia"/>
        </w:rPr>
        <w:t>，绝对角度值，相对初始角度差，相对前次角度差，</w:t>
      </w:r>
      <w:r>
        <w:t>绝对位移</w:t>
      </w:r>
      <w:r>
        <w:rPr>
          <w:rFonts w:hint="eastAsia"/>
        </w:rPr>
        <w:t>值，相对初始位移，</w:t>
      </w:r>
      <w:r>
        <w:t>相对</w:t>
      </w:r>
      <w:r>
        <w:rPr>
          <w:rFonts w:hint="eastAsia"/>
        </w:rPr>
        <w:t>初始累计位移，</w:t>
      </w:r>
      <w:r>
        <w:t>相对</w:t>
      </w:r>
      <w:r>
        <w:rPr>
          <w:rFonts w:hint="eastAsia"/>
        </w:rPr>
        <w:t>上次累计位移，</w:t>
      </w:r>
      <w:r>
        <w:t>累计</w:t>
      </w:r>
      <w:r>
        <w:rPr>
          <w:rFonts w:hint="eastAsia"/>
        </w:rPr>
        <w:t>位移值，</w:t>
      </w:r>
      <w:r>
        <w:t>监测</w:t>
      </w:r>
      <w:r>
        <w:rPr>
          <w:rFonts w:hint="eastAsia"/>
        </w:rPr>
        <w:t>类型（深部，</w:t>
      </w:r>
      <w:r>
        <w:t>地表</w:t>
      </w:r>
      <w:r>
        <w:rPr>
          <w:rFonts w:hint="eastAsia"/>
        </w:rPr>
        <w:t>。</w:t>
      </w:r>
      <w:r>
        <w:t>路基）</w:t>
      </w:r>
    </w:p>
    <w:p>
      <w:r>
        <w:rPr>
          <w:rFonts w:hint="eastAsia"/>
        </w:rPr>
        <w:t>列表：日期，</w:t>
      </w:r>
      <w:r>
        <w:t>监测</w:t>
      </w:r>
      <w:r>
        <w:rPr>
          <w:rFonts w:hint="eastAsia"/>
        </w:rPr>
        <w:t>断面，测量编号，</w:t>
      </w:r>
      <w:r>
        <w:t>传感器</w:t>
      </w:r>
      <w:r>
        <w:rPr>
          <w:rFonts w:hint="eastAsia"/>
        </w:rPr>
        <w:t>，位置，</w:t>
      </w:r>
      <w:r>
        <w:t>间距</w:t>
      </w:r>
      <w:r>
        <w:rPr>
          <w:rFonts w:hint="eastAsia"/>
        </w:rPr>
        <w:t>，绝对角度值，相对初始角度差，相对前次角度差，</w:t>
      </w:r>
      <w:r>
        <w:t>绝对位移</w:t>
      </w:r>
      <w:r>
        <w:rPr>
          <w:rFonts w:hint="eastAsia"/>
        </w:rPr>
        <w:t>值，相对初始位移，</w:t>
      </w:r>
      <w:r>
        <w:t>相对</w:t>
      </w:r>
      <w:r>
        <w:rPr>
          <w:rFonts w:hint="eastAsia"/>
        </w:rPr>
        <w:t>初始累计位移，</w:t>
      </w:r>
      <w:r>
        <w:t>相对</w:t>
      </w:r>
      <w:r>
        <w:rPr>
          <w:rFonts w:hint="eastAsia"/>
        </w:rPr>
        <w:t>上次累计位移，</w:t>
      </w:r>
      <w:r>
        <w:t>累计</w:t>
      </w:r>
      <w:r>
        <w:rPr>
          <w:rFonts w:hint="eastAsia"/>
        </w:rPr>
        <w:t>位移值，</w:t>
      </w:r>
      <w:r>
        <w:t>监测</w:t>
      </w:r>
      <w:r>
        <w:rPr>
          <w:rFonts w:hint="eastAsia"/>
        </w:rPr>
        <w:t>类型（深部，</w:t>
      </w:r>
      <w:r>
        <w:t>地表</w:t>
      </w:r>
      <w:r>
        <w:rPr>
          <w:rFonts w:hint="eastAsia"/>
        </w:rPr>
        <w:t>。</w:t>
      </w:r>
      <w:r>
        <w:t>路基）</w:t>
      </w:r>
    </w:p>
    <w:p/>
    <w:p/>
    <w:p>
      <w:pPr>
        <w:pStyle w:val="3"/>
        <w:keepLines w:val="0"/>
        <w:numPr>
          <w:ilvl w:val="1"/>
          <w:numId w:val="3"/>
        </w:numPr>
        <w:tabs>
          <w:tab w:val="left" w:pos="0"/>
        </w:tabs>
        <w:spacing w:after="60" w:line="240" w:lineRule="auto"/>
        <w:ind w:left="360" w:hanging="360"/>
        <w:jc w:val="left"/>
        <w:rPr>
          <w:rFonts w:ascii="宋体" w:hAnsi="宋体"/>
          <w:sz w:val="28"/>
          <w:szCs w:val="28"/>
        </w:rPr>
      </w:pPr>
      <w:bookmarkStart w:id="103" w:name="_Toc473746044"/>
      <w:bookmarkStart w:id="104" w:name="OLE_LINK3"/>
      <w:bookmarkStart w:id="105" w:name="OLE_LINK4"/>
      <w:r>
        <w:rPr>
          <w:rFonts w:hint="eastAsia" w:ascii="宋体" w:hAnsi="宋体"/>
          <w:sz w:val="28"/>
          <w:szCs w:val="28"/>
        </w:rPr>
        <w:t>系统管理</w:t>
      </w:r>
      <w:bookmarkEnd w:id="103"/>
    </w:p>
    <w:bookmarkEnd w:id="104"/>
    <w:bookmarkEnd w:id="105"/>
    <w:p>
      <w:pPr>
        <w:pStyle w:val="4"/>
        <w:numPr>
          <w:ilvl w:val="2"/>
          <w:numId w:val="0"/>
        </w:numPr>
        <w:tabs>
          <w:tab w:val="left" w:pos="851"/>
        </w:tabs>
        <w:rPr>
          <w:rFonts w:ascii="宋体" w:hAnsi="宋体"/>
        </w:rPr>
      </w:pPr>
      <w:bookmarkStart w:id="106" w:name="_Toc473746045"/>
      <w:r>
        <w:rPr>
          <w:rFonts w:hint="eastAsia" w:ascii="宋体" w:hAnsi="宋体"/>
        </w:rPr>
        <w:t>4.7.1</w:t>
      </w:r>
      <w:r>
        <w:rPr>
          <w:rFonts w:hint="eastAsia"/>
        </w:rPr>
        <w:t>登陆管理</w:t>
      </w:r>
      <w:bookmarkEnd w:id="106"/>
    </w:p>
    <w:p>
      <w:pPr>
        <w:spacing w:before="120" w:line="360" w:lineRule="auto"/>
        <w:ind w:firstLine="480"/>
      </w:pPr>
      <w:r>
        <w:rPr>
          <w:rFonts w:hint="eastAsia"/>
        </w:rPr>
        <w:t>功能描述：用户使用用户登录名以及密码登陆，而且用户登录名是唯一的，同时不同用户名登陆不同系统，显示不同系统模块，查看不同系统内容。</w:t>
      </w:r>
    </w:p>
    <w:p>
      <w:pPr>
        <w:spacing w:before="156" w:line="360" w:lineRule="auto"/>
        <w:ind w:firstLine="480"/>
      </w:pPr>
      <w:r>
        <w:rPr>
          <w:rFonts w:hint="eastAsia"/>
        </w:rPr>
        <w:t>两个总系统管理员：admin1  密码初始123456，admin2  密码123456，可以互相修改密码。（在忘记密码的情况下）。</w:t>
      </w:r>
    </w:p>
    <w:p>
      <w:pPr>
        <w:spacing w:before="156" w:line="360" w:lineRule="auto"/>
        <w:ind w:firstLine="480"/>
        <w:rPr>
          <w:color w:val="FF0000"/>
        </w:rPr>
      </w:pPr>
      <w:r>
        <w:rPr>
          <w:rFonts w:hint="eastAsia"/>
        </w:rPr>
        <w:t>用户名命名规则：</w:t>
      </w:r>
      <w:r>
        <w:rPr>
          <w:rFonts w:hint="eastAsia"/>
          <w:color w:val="FF0000"/>
        </w:rPr>
        <w:t>用户名统一格式。</w:t>
      </w:r>
    </w:p>
    <w:p>
      <w:pPr>
        <w:pStyle w:val="4"/>
        <w:numPr>
          <w:ilvl w:val="2"/>
          <w:numId w:val="0"/>
        </w:numPr>
        <w:tabs>
          <w:tab w:val="left" w:pos="851"/>
        </w:tabs>
        <w:rPr>
          <w:rFonts w:ascii="宋体" w:hAnsi="宋体"/>
        </w:rPr>
      </w:pPr>
      <w:bookmarkStart w:id="107" w:name="_Toc473746046"/>
      <w:r>
        <w:rPr>
          <w:rFonts w:hint="eastAsia" w:ascii="宋体" w:hAnsi="宋体"/>
        </w:rPr>
        <w:t>4.7.2</w:t>
      </w:r>
      <w:bookmarkStart w:id="108" w:name="_Toc5100"/>
      <w:r>
        <w:rPr>
          <w:rFonts w:hint="eastAsia"/>
        </w:rPr>
        <w:t>部门管理</w:t>
      </w:r>
      <w:bookmarkEnd w:id="107"/>
      <w:bookmarkEnd w:id="108"/>
    </w:p>
    <w:p>
      <w:pPr>
        <w:spacing w:line="360" w:lineRule="auto"/>
        <w:ind w:firstLine="360"/>
      </w:pPr>
      <w:r>
        <w:rPr>
          <w:rFonts w:hint="eastAsia"/>
        </w:rPr>
        <w:t>部门包括属性：机构名称、上级机构、机构排序、机构状态、机构类型（单位、部门或岗位）。</w:t>
      </w:r>
    </w:p>
    <w:p>
      <w:pPr>
        <w:spacing w:line="360" w:lineRule="auto"/>
        <w:ind w:firstLine="360"/>
      </w:pPr>
      <w:r>
        <w:rPr>
          <w:rFonts w:hint="eastAsia"/>
        </w:rPr>
        <w:t>功能描述：设计的系统使用的对象有多分支机构组成，如单位、部门、岗位。对于不同的机构，所具有的功能模块不同。如单位由部门组成，所以就可以在其下增加部门，同理部门可以在部门下增加岗位。如下图示：</w:t>
      </w:r>
    </w:p>
    <w:p>
      <w:pPr>
        <w:spacing w:line="360" w:lineRule="auto"/>
        <w:ind w:firstLine="360"/>
        <w:jc w:val="center"/>
        <w:rPr>
          <w:rFonts w:ascii="宋体" w:hAnsi="宋体"/>
        </w:rPr>
      </w:pPr>
      <w:r>
        <w:rPr>
          <w:rFonts w:ascii="宋体" w:hAnsi="宋体"/>
        </w:rPr>
        <w:drawing>
          <wp:inline distT="0" distB="0" distL="0" distR="0">
            <wp:extent cx="3199765" cy="8839200"/>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199765" cy="8839200"/>
                    </a:xfrm>
                    <a:prstGeom prst="rect">
                      <a:avLst/>
                    </a:prstGeom>
                  </pic:spPr>
                </pic:pic>
              </a:graphicData>
            </a:graphic>
          </wp:inline>
        </w:drawing>
      </w:r>
    </w:p>
    <w:p>
      <w:pPr>
        <w:spacing w:line="360" w:lineRule="auto"/>
        <w:ind w:firstLine="360"/>
        <w:jc w:val="center"/>
        <w:rPr>
          <w:rFonts w:ascii="宋体" w:hAnsi="宋体"/>
        </w:rPr>
      </w:pPr>
      <w:r>
        <w:rPr>
          <w:rFonts w:hint="eastAsia" w:ascii="宋体" w:hAnsi="宋体"/>
        </w:rPr>
        <w:t>图4.7.2.1部门结构示例</w:t>
      </w:r>
    </w:p>
    <w:p>
      <w:pPr>
        <w:pStyle w:val="4"/>
        <w:numPr>
          <w:ilvl w:val="2"/>
          <w:numId w:val="0"/>
        </w:numPr>
        <w:tabs>
          <w:tab w:val="left" w:pos="851"/>
        </w:tabs>
        <w:rPr>
          <w:rFonts w:ascii="宋体" w:hAnsi="宋体"/>
        </w:rPr>
      </w:pPr>
      <w:bookmarkStart w:id="109" w:name="_Toc473746047"/>
      <w:r>
        <w:rPr>
          <w:rFonts w:hint="eastAsia" w:ascii="宋体" w:hAnsi="宋体"/>
        </w:rPr>
        <w:t>4.7.</w:t>
      </w:r>
      <w:r>
        <w:rPr>
          <w:rFonts w:ascii="宋体" w:hAnsi="宋体"/>
        </w:rPr>
        <w:t>3</w:t>
      </w:r>
      <w:r>
        <w:rPr>
          <w:rFonts w:hint="eastAsia"/>
        </w:rPr>
        <w:t>岗位管理</w:t>
      </w:r>
      <w:bookmarkEnd w:id="109"/>
    </w:p>
    <w:p>
      <w:pPr>
        <w:spacing w:before="120" w:line="360" w:lineRule="auto"/>
        <w:ind w:firstLine="480"/>
      </w:pPr>
      <w:r>
        <w:rPr>
          <w:rFonts w:hint="eastAsia"/>
        </w:rPr>
        <w:t>岗位包括属性：同部门管理。</w:t>
      </w:r>
    </w:p>
    <w:p>
      <w:pPr>
        <w:spacing w:before="120" w:line="360" w:lineRule="auto"/>
        <w:ind w:firstLine="480"/>
      </w:pPr>
      <w:r>
        <w:rPr>
          <w:rFonts w:hint="eastAsia"/>
        </w:rPr>
        <w:t>功能描述：不同的岗位具有不同的权限。如部门经理这个岗位除了具有普通员工的权限，还有特殊的权限如制定部门策略设置下属员工权限。可以参照用户权限管理。</w:t>
      </w:r>
    </w:p>
    <w:p>
      <w:pPr>
        <w:pStyle w:val="4"/>
        <w:numPr>
          <w:ilvl w:val="2"/>
          <w:numId w:val="0"/>
        </w:numPr>
        <w:tabs>
          <w:tab w:val="left" w:pos="851"/>
        </w:tabs>
        <w:rPr>
          <w:rFonts w:ascii="宋体" w:hAnsi="宋体"/>
        </w:rPr>
      </w:pPr>
      <w:bookmarkStart w:id="110" w:name="_Toc473746048"/>
      <w:r>
        <w:rPr>
          <w:rFonts w:hint="eastAsia" w:ascii="宋体" w:hAnsi="宋体"/>
        </w:rPr>
        <w:t>4.7.</w:t>
      </w:r>
      <w:r>
        <w:rPr>
          <w:rFonts w:ascii="宋体" w:hAnsi="宋体"/>
        </w:rPr>
        <w:t>4</w:t>
      </w:r>
      <w:r>
        <w:rPr>
          <w:rFonts w:hint="eastAsia"/>
        </w:rPr>
        <w:t>用户管理</w:t>
      </w:r>
      <w:bookmarkEnd w:id="110"/>
    </w:p>
    <w:p>
      <w:pPr>
        <w:spacing w:before="120" w:line="360" w:lineRule="auto"/>
        <w:ind w:firstLine="480"/>
      </w:pPr>
      <w:r>
        <w:rPr>
          <w:rFonts w:hint="eastAsia"/>
        </w:rPr>
        <w:t>功能描述：进行个人用户信息的操作与更新，包括增，删，改，查，如果填写错误，可以进行重置。</w:t>
      </w:r>
    </w:p>
    <w:p>
      <w:pPr>
        <w:spacing w:before="156" w:line="360" w:lineRule="auto"/>
        <w:ind w:firstLine="480"/>
      </w:pPr>
      <w:r>
        <w:rPr>
          <w:rFonts w:hint="eastAsia"/>
        </w:rPr>
        <w:t>字段：用户名，新口令（密码），姓名，性别，出生日期，出生地，籍贯，身份证号码，毕业学校，最高学历，最高学位，参加工作时间，职业资格，专业技术资格，传真，固定电话，手机号码，电子邮箱，状态（正式，非正式），员工工号，入职时间，所属单位，所属单位部门，所属岗位（用户可以属于多岗位，需要对其进行统一管理）</w:t>
      </w:r>
    </w:p>
    <w:p>
      <w:pPr>
        <w:spacing w:before="156" w:line="360" w:lineRule="auto"/>
        <w:ind w:firstLine="480"/>
      </w:pPr>
      <w:r>
        <w:rPr>
          <w:rFonts w:hint="eastAsia"/>
        </w:rPr>
        <w:t>必输：用户名，新口令（密码），姓名，身份证号码（admin默认888888），所属单位，所属单位部门，所属岗位。</w:t>
      </w:r>
    </w:p>
    <w:p>
      <w:pPr>
        <w:pStyle w:val="4"/>
        <w:numPr>
          <w:ilvl w:val="2"/>
          <w:numId w:val="0"/>
        </w:numPr>
        <w:tabs>
          <w:tab w:val="left" w:pos="851"/>
        </w:tabs>
        <w:rPr>
          <w:rFonts w:ascii="宋体" w:hAnsi="宋体"/>
        </w:rPr>
      </w:pPr>
      <w:bookmarkStart w:id="111" w:name="_Toc473746049"/>
      <w:r>
        <w:rPr>
          <w:rFonts w:hint="eastAsia" w:ascii="宋体" w:hAnsi="宋体"/>
        </w:rPr>
        <w:t>4.7.</w:t>
      </w:r>
      <w:r>
        <w:rPr>
          <w:rFonts w:ascii="宋体" w:hAnsi="宋体"/>
        </w:rPr>
        <w:t>5</w:t>
      </w:r>
      <w:r>
        <w:rPr>
          <w:rFonts w:hint="eastAsia"/>
        </w:rPr>
        <w:t>角色管理</w:t>
      </w:r>
      <w:bookmarkEnd w:id="111"/>
    </w:p>
    <w:p>
      <w:pPr>
        <w:spacing w:before="120" w:line="360" w:lineRule="auto"/>
        <w:ind w:firstLine="480"/>
      </w:pPr>
      <w:r>
        <w:rPr>
          <w:rFonts w:hint="eastAsia"/>
        </w:rPr>
        <w:t>角色包括属性：角色英文名称、角色中文名称、角色状态。</w:t>
      </w:r>
    </w:p>
    <w:p>
      <w:pPr>
        <w:spacing w:before="120" w:line="360" w:lineRule="auto"/>
        <w:ind w:firstLine="480"/>
      </w:pPr>
      <w:r>
        <w:rPr>
          <w:rFonts w:hint="eastAsia"/>
        </w:rPr>
        <w:t>功能描述：可以根据权限控制，对不同的用户权限显示不同的角色，可以对用户进行角色的增加，删除操作。通过角色分配，每一种角色对应不同的菜单栏与按钮。以及展开相应不同的列表。</w:t>
      </w:r>
    </w:p>
    <w:p>
      <w:pPr>
        <w:spacing w:before="156" w:line="360" w:lineRule="auto"/>
        <w:ind w:firstLine="480"/>
        <w:rPr>
          <w:rFonts w:ascii="宋体" w:hAnsi="宋体" w:cs="宋体"/>
          <w:color w:val="FF0000"/>
        </w:rPr>
      </w:pPr>
      <w:r>
        <w:rPr>
          <w:rFonts w:hint="eastAsia" w:ascii="宋体" w:hAnsi="宋体" w:cs="宋体"/>
          <w:color w:val="FF0000"/>
        </w:rPr>
        <w:t>重点关注权限管理模块介绍。</w:t>
      </w:r>
    </w:p>
    <w:p>
      <w:pPr>
        <w:pStyle w:val="4"/>
        <w:numPr>
          <w:ilvl w:val="2"/>
          <w:numId w:val="0"/>
        </w:numPr>
        <w:tabs>
          <w:tab w:val="left" w:pos="851"/>
        </w:tabs>
        <w:rPr>
          <w:rFonts w:ascii="宋体" w:hAnsi="宋体"/>
        </w:rPr>
      </w:pPr>
      <w:bookmarkStart w:id="112" w:name="_Toc473746050"/>
      <w:r>
        <w:rPr>
          <w:rFonts w:hint="eastAsia" w:ascii="宋体" w:hAnsi="宋体"/>
        </w:rPr>
        <w:t>4.7.</w:t>
      </w:r>
      <w:r>
        <w:rPr>
          <w:rFonts w:ascii="宋体" w:hAnsi="宋体"/>
        </w:rPr>
        <w:t>6</w:t>
      </w:r>
      <w:bookmarkStart w:id="113" w:name="_Toc13536"/>
      <w:r>
        <w:rPr>
          <w:rFonts w:hint="eastAsia"/>
        </w:rPr>
        <w:t>菜单管理</w:t>
      </w:r>
      <w:bookmarkEnd w:id="112"/>
      <w:bookmarkEnd w:id="113"/>
    </w:p>
    <w:p>
      <w:pPr>
        <w:spacing w:line="360" w:lineRule="auto"/>
        <w:ind w:firstLine="480"/>
      </w:pPr>
      <w:r>
        <w:rPr>
          <w:rFonts w:hint="eastAsia"/>
        </w:rPr>
        <w:t>可以根据权限控制，对不同的角色权限显示不同的菜单，</w:t>
      </w:r>
      <w:r>
        <w:rPr>
          <w:rFonts w:hint="eastAsia" w:ascii="宋体" w:hAnsi="宋体"/>
        </w:rPr>
        <w:t>可以对角色进行菜单的增加</w:t>
      </w:r>
      <w:r>
        <w:rPr>
          <w:rFonts w:hint="eastAsia"/>
        </w:rPr>
        <w:t>，删除操作。</w:t>
      </w:r>
    </w:p>
    <w:p>
      <w:pPr>
        <w:spacing w:before="156" w:line="360" w:lineRule="auto"/>
        <w:ind w:firstLine="482"/>
        <w:rPr>
          <w:b/>
        </w:rPr>
      </w:pPr>
      <w:r>
        <w:rPr>
          <w:rFonts w:hint="eastAsia"/>
          <w:b/>
        </w:rPr>
        <w:t>数据字段：</w:t>
      </w:r>
    </w:p>
    <w:p>
      <w:pPr>
        <w:spacing w:before="156" w:line="360" w:lineRule="auto"/>
        <w:ind w:firstLine="482"/>
        <w:rPr>
          <w:rFonts w:ascii="宋体" w:hAnsi="宋体"/>
        </w:rPr>
      </w:pPr>
      <w:r>
        <w:rPr>
          <w:rFonts w:hint="eastAsia"/>
          <w:b/>
        </w:rPr>
        <w:t>1）系统菜单</w:t>
      </w:r>
      <w:r>
        <w:rPr>
          <w:rFonts w:hint="eastAsia"/>
        </w:rPr>
        <w:t>：</w:t>
      </w:r>
      <w:r>
        <w:rPr>
          <w:rFonts w:hint="eastAsia" w:ascii="宋体" w:hAnsi="宋体"/>
        </w:rPr>
        <w:t>菜单名称、菜单路径、上级菜单、操作。</w:t>
      </w:r>
    </w:p>
    <w:p>
      <w:pPr>
        <w:spacing w:before="156" w:line="360" w:lineRule="auto"/>
        <w:ind w:firstLine="482"/>
      </w:pPr>
      <w:r>
        <w:rPr>
          <w:rFonts w:hint="eastAsia"/>
          <w:b/>
        </w:rPr>
        <w:t>2）数据维护</w:t>
      </w:r>
      <w:r>
        <w:rPr>
          <w:rFonts w:hint="eastAsia"/>
        </w:rPr>
        <w:t>：</w:t>
      </w:r>
      <w:r>
        <w:rPr>
          <w:rFonts w:hint="eastAsia" w:ascii="宋体" w:hAnsi="宋体"/>
        </w:rPr>
        <w:t>菜单名称、父级菜单、图标路径、导航地址、默认宽度（像素）、默认高度（像素）、是否启用、是否前台菜单、默认展示（是、否）、是否外网链接（是、否）</w:t>
      </w:r>
    </w:p>
    <w:p>
      <w:pPr>
        <w:spacing w:before="156" w:line="360" w:lineRule="auto"/>
        <w:ind w:firstLine="482"/>
        <w:rPr>
          <w:rFonts w:ascii="宋体" w:hAnsi="宋体"/>
        </w:rPr>
      </w:pPr>
      <w:r>
        <w:rPr>
          <w:rFonts w:hint="eastAsia"/>
          <w:b/>
        </w:rPr>
        <w:t>3）菜单权限：</w:t>
      </w:r>
      <w:r>
        <w:rPr>
          <w:rFonts w:hint="eastAsia" w:ascii="宋体" w:hAnsi="宋体"/>
        </w:rPr>
        <w:t>导入、导出、查询、新增、删除、修改、灾情下达、灾情上报、上传附件、删除文件、删除目录、新增文件、新增目录、排序、报表查看、查看</w:t>
      </w:r>
    </w:p>
    <w:p>
      <w:pPr>
        <w:spacing w:line="360" w:lineRule="auto"/>
        <w:ind w:firstLine="480"/>
        <w:rPr>
          <w:rFonts w:ascii="宋体" w:hAnsi="宋体"/>
        </w:rPr>
      </w:pPr>
      <w:r>
        <w:rPr>
          <w:rFonts w:hint="eastAsia" w:ascii="宋体" w:hAnsi="宋体"/>
        </w:rPr>
        <w:t>可以设置系统菜单对应的控制权限。</w:t>
      </w:r>
    </w:p>
    <w:p>
      <w:pPr>
        <w:pStyle w:val="4"/>
        <w:numPr>
          <w:ilvl w:val="2"/>
          <w:numId w:val="0"/>
        </w:numPr>
        <w:tabs>
          <w:tab w:val="left" w:pos="851"/>
        </w:tabs>
        <w:rPr>
          <w:rFonts w:ascii="宋体" w:hAnsi="宋体"/>
        </w:rPr>
      </w:pPr>
      <w:bookmarkStart w:id="114" w:name="_Toc473746051"/>
      <w:r>
        <w:rPr>
          <w:rFonts w:hint="eastAsia" w:ascii="宋体" w:hAnsi="宋体"/>
        </w:rPr>
        <w:t>4.7.</w:t>
      </w:r>
      <w:r>
        <w:rPr>
          <w:rFonts w:ascii="宋体" w:hAnsi="宋体"/>
        </w:rPr>
        <w:t>7</w:t>
      </w:r>
      <w:bookmarkStart w:id="115" w:name="_Toc30942"/>
      <w:r>
        <w:rPr>
          <w:rFonts w:hint="eastAsia"/>
        </w:rPr>
        <w:t>权限管理</w:t>
      </w:r>
      <w:bookmarkEnd w:id="114"/>
      <w:bookmarkEnd w:id="115"/>
    </w:p>
    <w:p>
      <w:pPr>
        <w:spacing w:before="120" w:line="360" w:lineRule="auto"/>
        <w:ind w:firstLine="480"/>
      </w:pPr>
      <w:r>
        <w:rPr>
          <w:rFonts w:hint="eastAsia"/>
        </w:rPr>
        <w:t>对于项目业务功能权限设置。对于</w:t>
      </w:r>
      <w:r>
        <w:rPr>
          <w:rFonts w:hint="eastAsia"/>
          <w:color w:val="FF0000"/>
        </w:rPr>
        <w:t>项目权限分配</w:t>
      </w:r>
      <w:r>
        <w:rPr>
          <w:rFonts w:hint="eastAsia"/>
        </w:rPr>
        <w:t>（</w:t>
      </w:r>
      <w:r>
        <w:rPr>
          <w:rFonts w:hint="eastAsia"/>
          <w:color w:val="FF0000"/>
        </w:rPr>
        <w:t>路基监测段权限分配，对于边坡项目权限）</w:t>
      </w:r>
      <w:r>
        <w:rPr>
          <w:rFonts w:hint="eastAsia"/>
        </w:rPr>
        <w:t>，</w:t>
      </w:r>
      <w:r>
        <w:rPr>
          <w:rFonts w:hint="eastAsia"/>
          <w:color w:val="FF0000"/>
        </w:rPr>
        <w:t>数据列表里面的字段</w:t>
      </w:r>
      <w:r>
        <w:rPr>
          <w:rFonts w:hint="eastAsia"/>
        </w:rPr>
        <w:t>，增删改查按钮权限，菜单权限。</w:t>
      </w:r>
    </w:p>
    <w:p>
      <w:pPr>
        <w:spacing w:before="156" w:line="360" w:lineRule="auto"/>
        <w:ind w:firstLine="480"/>
      </w:pPr>
      <w:r>
        <w:rPr>
          <w:rFonts w:hint="eastAsia"/>
        </w:rPr>
        <w:t>功能描述：不同用户所属不同的岗位拥有不同的权限。同时根据数据列表里面列也要设置到权限划分。</w:t>
      </w:r>
    </w:p>
    <w:p>
      <w:pPr>
        <w:spacing w:before="156" w:line="360" w:lineRule="auto"/>
        <w:ind w:firstLine="480"/>
      </w:pPr>
      <w:r>
        <w:rPr>
          <w:rFonts w:hint="eastAsia"/>
        </w:rPr>
        <w:t>其一：</w:t>
      </w:r>
    </w:p>
    <w:p>
      <w:pPr>
        <w:spacing w:before="156" w:line="360" w:lineRule="auto"/>
        <w:ind w:firstLine="480"/>
      </w:pPr>
      <w:r>
        <w:rPr>
          <w:rFonts w:hint="eastAsia"/>
        </w:rPr>
        <w:t>例1：一个用户登录如果是属于A公司中路基项目中的管理部-运维岗-系统配置管理员，那么他只是可以看见以及操作系统配置菜单。</w:t>
      </w:r>
    </w:p>
    <w:p>
      <w:pPr>
        <w:spacing w:before="156" w:line="360" w:lineRule="auto"/>
        <w:ind w:firstLine="480"/>
      </w:pPr>
      <w:r>
        <w:rPr>
          <w:rFonts w:hint="eastAsia"/>
        </w:rPr>
        <w:t>例2：一个用户登录如果是属于A公司中路基项目中的监测部-监测岗-监测管理员，那么他就只能查看监测段中这个项目中某一个监测段的情况，如果分配了多个监测段就可以查看多个监测段。</w:t>
      </w:r>
    </w:p>
    <w:p>
      <w:pPr>
        <w:spacing w:before="156" w:line="360" w:lineRule="auto"/>
        <w:ind w:firstLine="480"/>
      </w:pPr>
      <w:r>
        <w:rPr>
          <w:rFonts w:hint="eastAsia"/>
        </w:rPr>
        <w:t>例2：一个用户属于A公司，A公司旗下有边坡项目，路基项目，泥石流项目，每一个分别对应边坡孔1，孔2，孔3，路基监测点a,b,c,d，泥石流项目点，h,j,k</w:t>
      </w:r>
    </w:p>
    <w:p>
      <w:pPr>
        <w:spacing w:before="156" w:line="360" w:lineRule="auto"/>
        <w:ind w:firstLine="480"/>
      </w:pPr>
      <w:r>
        <w:rPr>
          <w:rFonts w:hint="eastAsia"/>
        </w:rPr>
        <w:t>如果给他分配了权限（孔1，孔2，a,c,h），那么他就只能看（孔1，孔2，a,c,h）其他不能看见</w:t>
      </w:r>
    </w:p>
    <w:p>
      <w:pPr>
        <w:spacing w:before="156" w:line="360" w:lineRule="auto"/>
        <w:ind w:firstLine="480"/>
      </w:pPr>
      <w:r>
        <w:rPr>
          <w:rFonts w:hint="eastAsia"/>
        </w:rPr>
        <w:t>其二：</w:t>
      </w:r>
    </w:p>
    <w:p>
      <w:pPr>
        <w:spacing w:before="156" w:line="360" w:lineRule="auto"/>
        <w:ind w:firstLine="480"/>
      </w:pPr>
      <w:r>
        <w:rPr>
          <w:rFonts w:hint="eastAsia"/>
        </w:rPr>
        <w:t>权限控制能具体控制到某一个具体的菜单列，以及相应的增加，删除，修改，查看按钮。</w:t>
      </w:r>
    </w:p>
    <w:p>
      <w:pPr>
        <w:ind w:firstLine="360"/>
        <w:rPr>
          <w:rFonts w:ascii="宋体" w:hAnsi="宋体"/>
        </w:rPr>
      </w:pPr>
    </w:p>
    <w:p>
      <w:pPr>
        <w:pStyle w:val="4"/>
        <w:numPr>
          <w:ilvl w:val="2"/>
          <w:numId w:val="0"/>
        </w:numPr>
        <w:tabs>
          <w:tab w:val="left" w:pos="851"/>
        </w:tabs>
        <w:rPr>
          <w:rFonts w:ascii="宋体" w:hAnsi="宋体"/>
        </w:rPr>
      </w:pPr>
      <w:bookmarkStart w:id="116" w:name="_Toc473746052"/>
      <w:r>
        <w:rPr>
          <w:rFonts w:hint="eastAsia" w:ascii="宋体" w:hAnsi="宋体"/>
        </w:rPr>
        <w:t>4.7.</w:t>
      </w:r>
      <w:r>
        <w:rPr>
          <w:rFonts w:ascii="宋体" w:hAnsi="宋体"/>
        </w:rPr>
        <w:t>8</w:t>
      </w:r>
      <w:r>
        <w:rPr>
          <w:rFonts w:hint="eastAsia"/>
        </w:rPr>
        <w:t>日志管理</w:t>
      </w:r>
      <w:bookmarkEnd w:id="116"/>
    </w:p>
    <w:p>
      <w:pPr>
        <w:spacing w:line="360" w:lineRule="auto"/>
        <w:ind w:firstLine="480"/>
        <w:rPr>
          <w:rFonts w:ascii="宋体" w:hAnsi="宋体"/>
        </w:rPr>
      </w:pPr>
      <w:r>
        <w:rPr>
          <w:rFonts w:hint="eastAsia" w:ascii="宋体" w:hAnsi="宋体"/>
        </w:rPr>
        <w:t>可以记录系统的操作日志，记录用户操作时间及内容。</w:t>
      </w:r>
    </w:p>
    <w:p>
      <w:pPr>
        <w:spacing w:line="360" w:lineRule="auto"/>
        <w:ind w:firstLine="480"/>
        <w:rPr>
          <w:rFonts w:ascii="宋体" w:hAnsi="宋体"/>
        </w:rPr>
      </w:pPr>
      <w:r>
        <w:rPr>
          <w:rFonts w:hint="eastAsia" w:ascii="宋体" w:hAnsi="宋体"/>
        </w:rPr>
        <w:t xml:space="preserve">具体参数为：日志管理表：姓名，角色，IP地址，操作时间，操作模块，操作内容。 </w:t>
      </w:r>
    </w:p>
    <w:p>
      <w:pPr>
        <w:spacing w:line="360" w:lineRule="auto"/>
        <w:ind w:firstLine="480"/>
        <w:rPr>
          <w:rFonts w:ascii="宋体" w:hAnsi="宋体"/>
        </w:rPr>
      </w:pPr>
      <w:r>
        <w:rPr>
          <w:rFonts w:hint="eastAsia" w:ascii="宋体" w:hAnsi="宋体"/>
        </w:rPr>
        <w:t>详细描述：</w:t>
      </w:r>
    </w:p>
    <w:p>
      <w:pPr>
        <w:spacing w:line="360" w:lineRule="auto"/>
        <w:ind w:firstLine="480"/>
        <w:rPr>
          <w:rFonts w:ascii="宋体" w:hAnsi="宋体"/>
        </w:rPr>
      </w:pPr>
      <w:r>
        <w:rPr>
          <w:rFonts w:hint="eastAsia" w:ascii="宋体" w:hAnsi="宋体"/>
        </w:rPr>
        <w:t>（1）人员是日志管理的列表中显示的第一列，用于显示日志记录的操作人员：</w:t>
      </w:r>
    </w:p>
    <w:p>
      <w:pPr>
        <w:spacing w:line="360" w:lineRule="auto"/>
        <w:ind w:firstLine="480"/>
        <w:rPr>
          <w:rFonts w:ascii="宋体" w:hAnsi="宋体"/>
        </w:rPr>
      </w:pPr>
      <w:r>
        <w:rPr>
          <w:rFonts w:hint="eastAsia" w:ascii="宋体" w:hAnsi="宋体"/>
        </w:rPr>
        <w:t>（2）IP地址是日志管理的列表中显示的第二列，用于显示日志记录的操作人员进行操作的IP地址：</w:t>
      </w:r>
    </w:p>
    <w:p>
      <w:pPr>
        <w:spacing w:line="360" w:lineRule="auto"/>
        <w:ind w:firstLine="480"/>
        <w:rPr>
          <w:rFonts w:ascii="宋体" w:hAnsi="宋体"/>
        </w:rPr>
      </w:pPr>
      <w:r>
        <w:rPr>
          <w:rFonts w:hint="eastAsia" w:ascii="宋体" w:hAnsi="宋体"/>
        </w:rPr>
        <w:t>（3）操作时间是日志管理的列表中显示的第三列，用于显示日志记录的操作人员进行操作的操作时间：</w:t>
      </w:r>
    </w:p>
    <w:p>
      <w:pPr>
        <w:spacing w:line="360" w:lineRule="auto"/>
        <w:ind w:firstLine="480"/>
        <w:rPr>
          <w:rFonts w:ascii="宋体" w:hAnsi="宋体"/>
        </w:rPr>
      </w:pPr>
      <w:r>
        <w:rPr>
          <w:rFonts w:hint="eastAsia" w:ascii="宋体" w:hAnsi="宋体"/>
        </w:rPr>
        <w:t>（4）操作内容是日志管理的列表中显示的第四列，用于显示日志记录的操作人员进行操作的操作内容：如：传感器的更换信息。</w:t>
      </w:r>
    </w:p>
    <w:p>
      <w:pPr>
        <w:spacing w:line="360" w:lineRule="auto"/>
        <w:ind w:firstLine="480"/>
        <w:rPr>
          <w:rFonts w:ascii="宋体" w:hAnsi="宋体"/>
        </w:rPr>
      </w:pPr>
      <w:r>
        <w:rPr>
          <w:rFonts w:hint="eastAsia" w:ascii="宋体" w:hAnsi="宋体"/>
        </w:rPr>
        <w:t>（5）操作模块是日志管理的列表中显示的第五列，用于显示日志记录的操作人员进行操作的操作模块：</w:t>
      </w:r>
    </w:p>
    <w:p>
      <w:pPr>
        <w:pStyle w:val="4"/>
        <w:numPr>
          <w:ilvl w:val="2"/>
          <w:numId w:val="0"/>
        </w:numPr>
        <w:tabs>
          <w:tab w:val="left" w:pos="851"/>
        </w:tabs>
        <w:rPr>
          <w:rFonts w:ascii="宋体" w:hAnsi="宋体"/>
        </w:rPr>
      </w:pPr>
      <w:bookmarkStart w:id="117" w:name="_Toc473746053"/>
      <w:r>
        <w:rPr>
          <w:rFonts w:hint="eastAsia" w:ascii="宋体" w:hAnsi="宋体"/>
        </w:rPr>
        <w:t>4.7.</w:t>
      </w:r>
      <w:r>
        <w:rPr>
          <w:rFonts w:ascii="宋体" w:hAnsi="宋体"/>
        </w:rPr>
        <w:t>9</w:t>
      </w:r>
      <w:r>
        <w:rPr>
          <w:rFonts w:hint="eastAsia"/>
        </w:rPr>
        <w:t>数据库管理</w:t>
      </w:r>
      <w:bookmarkEnd w:id="117"/>
    </w:p>
    <w:p>
      <w:pPr>
        <w:spacing w:before="120" w:line="360" w:lineRule="auto"/>
        <w:ind w:firstLine="480"/>
        <w:rPr>
          <w:rFonts w:ascii="宋体" w:hAnsi="宋体"/>
        </w:rPr>
      </w:pPr>
      <w:r>
        <w:rPr>
          <w:rFonts w:hint="eastAsia"/>
        </w:rPr>
        <w:t>功能描述：维护相应的数据库连接设置参数，</w:t>
      </w:r>
      <w:r>
        <w:rPr>
          <w:rFonts w:hint="eastAsia" w:ascii="宋体" w:hAnsi="宋体"/>
        </w:rPr>
        <w:t>包括数据库IP、端口、用户名和密码配置参数等操作。</w:t>
      </w:r>
    </w:p>
    <w:p>
      <w:pPr>
        <w:pStyle w:val="4"/>
        <w:numPr>
          <w:ilvl w:val="2"/>
          <w:numId w:val="0"/>
        </w:numPr>
        <w:tabs>
          <w:tab w:val="left" w:pos="851"/>
        </w:tabs>
        <w:rPr>
          <w:rFonts w:ascii="宋体" w:hAnsi="宋体"/>
        </w:rPr>
      </w:pPr>
      <w:bookmarkStart w:id="118" w:name="_Toc473746054"/>
      <w:r>
        <w:rPr>
          <w:rFonts w:hint="eastAsia" w:ascii="宋体" w:hAnsi="宋体"/>
        </w:rPr>
        <w:t>4.7.1</w:t>
      </w:r>
      <w:r>
        <w:rPr>
          <w:rFonts w:ascii="宋体" w:hAnsi="宋体"/>
        </w:rPr>
        <w:t>0</w:t>
      </w:r>
      <w:bookmarkStart w:id="119" w:name="_Toc24195"/>
      <w:r>
        <w:rPr>
          <w:rFonts w:hint="eastAsia"/>
        </w:rPr>
        <w:t>系统参数设置</w:t>
      </w:r>
      <w:bookmarkEnd w:id="118"/>
      <w:bookmarkEnd w:id="119"/>
    </w:p>
    <w:p>
      <w:pPr>
        <w:spacing w:before="120"/>
        <w:ind w:firstLine="480"/>
      </w:pPr>
      <w:r>
        <w:rPr>
          <w:rFonts w:hint="eastAsia"/>
        </w:rPr>
        <w:t>功能描述：根据路基目前现有的版本（系统化），进行详细化，以及相应设计美观化。</w:t>
      </w:r>
    </w:p>
    <w:p>
      <w:pPr>
        <w:spacing w:before="156"/>
        <w:ind w:firstLine="480"/>
      </w:pPr>
      <w:r>
        <w:rPr>
          <w:rFonts w:hint="eastAsia"/>
        </w:rPr>
        <w:t>对于边坡：</w:t>
      </w:r>
    </w:p>
    <w:p>
      <w:pPr>
        <w:widowControl/>
        <w:numPr>
          <w:ilvl w:val="0"/>
          <w:numId w:val="38"/>
        </w:numPr>
        <w:spacing w:before="156" w:after="80"/>
        <w:ind w:firstLine="480"/>
        <w:jc w:val="left"/>
      </w:pPr>
      <w:r>
        <w:rPr>
          <w:rFonts w:hint="eastAsia"/>
        </w:rPr>
        <w:t>孔口描点参数管理</w:t>
      </w:r>
    </w:p>
    <w:p>
      <w:pPr>
        <w:widowControl/>
        <w:numPr>
          <w:ilvl w:val="0"/>
          <w:numId w:val="38"/>
        </w:numPr>
        <w:spacing w:before="156" w:after="80"/>
        <w:ind w:firstLine="480"/>
        <w:jc w:val="left"/>
      </w:pPr>
      <w:r>
        <w:rPr>
          <w:rFonts w:hint="eastAsia"/>
        </w:rPr>
        <w:t>使用预警功能参数管理</w:t>
      </w:r>
    </w:p>
    <w:p>
      <w:pPr>
        <w:widowControl/>
        <w:numPr>
          <w:ilvl w:val="0"/>
          <w:numId w:val="38"/>
        </w:numPr>
        <w:spacing w:before="156" w:after="80"/>
        <w:ind w:firstLine="480"/>
        <w:jc w:val="left"/>
      </w:pPr>
      <w:r>
        <w:rPr>
          <w:rFonts w:hint="eastAsia"/>
        </w:rPr>
        <w:t>采集数据时间参数管理（路基里面有，边坡里面没有）</w:t>
      </w:r>
    </w:p>
    <w:p>
      <w:pPr>
        <w:widowControl/>
        <w:numPr>
          <w:ilvl w:val="0"/>
          <w:numId w:val="38"/>
        </w:numPr>
        <w:spacing w:before="156" w:after="80"/>
        <w:ind w:firstLine="480"/>
        <w:jc w:val="left"/>
      </w:pPr>
      <w:r>
        <w:rPr>
          <w:rFonts w:hint="eastAsia"/>
        </w:rPr>
        <w:t>解析数据时间参数管理</w:t>
      </w:r>
    </w:p>
    <w:p>
      <w:pPr>
        <w:widowControl/>
        <w:numPr>
          <w:ilvl w:val="0"/>
          <w:numId w:val="38"/>
        </w:numPr>
        <w:spacing w:before="156" w:after="80"/>
        <w:ind w:firstLine="480"/>
        <w:jc w:val="left"/>
      </w:pPr>
      <w:r>
        <w:rPr>
          <w:rFonts w:hint="eastAsia"/>
        </w:rPr>
        <w:t>其他码表字段参数统一管理</w:t>
      </w:r>
    </w:p>
    <w:p>
      <w:pPr>
        <w:widowControl/>
        <w:numPr>
          <w:ilvl w:val="0"/>
          <w:numId w:val="38"/>
        </w:numPr>
        <w:spacing w:before="156" w:after="80"/>
        <w:ind w:firstLine="480"/>
        <w:jc w:val="left"/>
      </w:pPr>
      <w:r>
        <w:rPr>
          <w:rFonts w:hint="eastAsia"/>
        </w:rPr>
        <w:t>以孔为单位。进行采集频率设置</w:t>
      </w:r>
    </w:p>
    <w:p>
      <w:pPr>
        <w:spacing w:line="360" w:lineRule="auto"/>
        <w:ind w:firstLine="480"/>
        <w:rPr>
          <w:rFonts w:ascii="宋体" w:hAnsi="宋体"/>
        </w:rPr>
      </w:pPr>
      <w:r>
        <w:rPr>
          <w:rFonts w:hint="eastAsia" w:ascii="宋体" w:hAnsi="宋体"/>
        </w:rPr>
        <w:t>基础信息设置，项目，桩号，监测断面，监测点，监测阀值，监测参数等。</w:t>
      </w:r>
    </w:p>
    <w:p>
      <w:pPr>
        <w:pStyle w:val="4"/>
        <w:numPr>
          <w:ilvl w:val="2"/>
          <w:numId w:val="0"/>
        </w:numPr>
        <w:tabs>
          <w:tab w:val="left" w:pos="851"/>
        </w:tabs>
        <w:rPr>
          <w:rFonts w:ascii="宋体" w:hAnsi="宋体"/>
        </w:rPr>
      </w:pPr>
      <w:bookmarkStart w:id="120" w:name="_Toc473746055"/>
      <w:r>
        <w:rPr>
          <w:rFonts w:hint="eastAsia" w:ascii="宋体" w:hAnsi="宋体"/>
        </w:rPr>
        <w:t>4.7.1</w:t>
      </w:r>
      <w:r>
        <w:rPr>
          <w:rFonts w:ascii="宋体" w:hAnsi="宋体"/>
        </w:rPr>
        <w:t>1</w:t>
      </w:r>
      <w:r>
        <w:rPr>
          <w:rFonts w:hint="eastAsia"/>
        </w:rPr>
        <w:t>多解析管理</w:t>
      </w:r>
      <w:bookmarkEnd w:id="120"/>
    </w:p>
    <w:p>
      <w:pPr>
        <w:spacing w:line="360" w:lineRule="auto"/>
        <w:ind w:firstLine="360"/>
      </w:pPr>
      <w:r>
        <w:rPr>
          <w:rFonts w:hint="eastAsia"/>
        </w:rPr>
        <w:t>功能描述：不同的项目中具体的某一个监测段或者边坡孔口可能与其他监测段或者孔口使用不同的解析方式。所以对于不同监测点或者孔口可以进行不同的解析方式选择与划分。需求：事先定义不同的解析方式，并完成相应特定算法的开发工作，根据实际需要选择每一个监测段或者孔口的解析方式。</w:t>
      </w:r>
    </w:p>
    <w:p>
      <w:pPr>
        <w:spacing w:line="360" w:lineRule="auto"/>
        <w:ind w:firstLine="360"/>
        <w:rPr>
          <w:rFonts w:ascii="宋体" w:hAnsi="宋体"/>
        </w:rPr>
      </w:pPr>
      <w:r>
        <w:rPr>
          <w:rFonts w:hint="eastAsia"/>
        </w:rPr>
        <w:t>本需求不考虑实现自定义解析方式，以及自定义解析算法的功能。</w:t>
      </w:r>
    </w:p>
    <w:p>
      <w:pPr>
        <w:pStyle w:val="4"/>
        <w:numPr>
          <w:ilvl w:val="2"/>
          <w:numId w:val="0"/>
        </w:numPr>
        <w:tabs>
          <w:tab w:val="left" w:pos="851"/>
        </w:tabs>
        <w:rPr>
          <w:rFonts w:ascii="宋体" w:hAnsi="宋体"/>
        </w:rPr>
      </w:pPr>
      <w:bookmarkStart w:id="121" w:name="_Toc473746056"/>
      <w:r>
        <w:rPr>
          <w:rFonts w:hint="eastAsia" w:ascii="宋体" w:hAnsi="宋体"/>
        </w:rPr>
        <w:t>4.7.1</w:t>
      </w:r>
      <w:r>
        <w:rPr>
          <w:rFonts w:ascii="宋体" w:hAnsi="宋体"/>
        </w:rPr>
        <w:t>2</w:t>
      </w:r>
      <w:bookmarkStart w:id="122" w:name="_Toc30232"/>
      <w:r>
        <w:rPr>
          <w:rFonts w:hint="eastAsia"/>
        </w:rPr>
        <w:t>短信平台设置</w:t>
      </w:r>
      <w:bookmarkEnd w:id="121"/>
      <w:bookmarkEnd w:id="122"/>
    </w:p>
    <w:p>
      <w:pPr>
        <w:spacing w:before="120"/>
        <w:ind w:firstLine="480"/>
      </w:pPr>
      <w:r>
        <w:rPr>
          <w:rFonts w:hint="eastAsia"/>
        </w:rPr>
        <w:t>功能：</w:t>
      </w:r>
    </w:p>
    <w:p>
      <w:pPr>
        <w:spacing w:before="156"/>
        <w:ind w:firstLine="480"/>
      </w:pPr>
      <w:r>
        <w:rPr>
          <w:rFonts w:hint="eastAsia"/>
        </w:rPr>
        <w:t>1.各个用户预警手机用户通知设置，以及显示。</w:t>
      </w:r>
    </w:p>
    <w:p>
      <w:pPr>
        <w:spacing w:before="156"/>
        <w:ind w:firstLine="480"/>
      </w:pPr>
      <w:r>
        <w:rPr>
          <w:rFonts w:hint="eastAsia"/>
        </w:rPr>
        <w:t>2.短信发送权限设置。（批量发送，单点发送，预警发送）</w:t>
      </w:r>
    </w:p>
    <w:p>
      <w:pPr>
        <w:spacing w:before="156"/>
        <w:ind w:firstLine="480"/>
      </w:pPr>
      <w:r>
        <w:rPr>
          <w:rFonts w:hint="eastAsia"/>
        </w:rPr>
        <w:t>3.短信发送记录报表：（统一放在报表模块）</w:t>
      </w:r>
    </w:p>
    <w:p>
      <w:pPr>
        <w:spacing w:before="156"/>
        <w:ind w:firstLine="480"/>
      </w:pPr>
      <w:r>
        <w:rPr>
          <w:rFonts w:hint="eastAsia"/>
        </w:rPr>
        <w:t>4.短信接口预留给其他系统进行调用发送。</w:t>
      </w:r>
    </w:p>
    <w:p>
      <w:pPr>
        <w:spacing w:before="156"/>
        <w:ind w:firstLine="480"/>
      </w:pPr>
      <w:r>
        <w:rPr>
          <w:rFonts w:hint="eastAsia"/>
        </w:rPr>
        <w:t>5.第三方短信平台接入IP,端口，用户名，密码</w:t>
      </w:r>
    </w:p>
    <w:p>
      <w:pPr>
        <w:pStyle w:val="3"/>
        <w:keepLines w:val="0"/>
        <w:numPr>
          <w:ilvl w:val="1"/>
          <w:numId w:val="3"/>
        </w:numPr>
        <w:tabs>
          <w:tab w:val="left" w:pos="0"/>
        </w:tabs>
        <w:spacing w:after="60" w:line="240" w:lineRule="auto"/>
        <w:ind w:left="360" w:hanging="360"/>
        <w:jc w:val="left"/>
        <w:rPr>
          <w:rFonts w:ascii="宋体" w:hAnsi="宋体"/>
          <w:sz w:val="28"/>
          <w:szCs w:val="28"/>
        </w:rPr>
      </w:pPr>
      <w:bookmarkStart w:id="123" w:name="_Toc473746057"/>
      <w:r>
        <w:rPr>
          <w:rFonts w:hint="eastAsia" w:ascii="宋体" w:hAnsi="宋体"/>
          <w:sz w:val="28"/>
          <w:szCs w:val="28"/>
        </w:rPr>
        <w:t>日志管理</w:t>
      </w:r>
      <w:bookmarkEnd w:id="123"/>
    </w:p>
    <w:p>
      <w:pPr>
        <w:pStyle w:val="4"/>
        <w:numPr>
          <w:ilvl w:val="2"/>
          <w:numId w:val="0"/>
        </w:numPr>
        <w:tabs>
          <w:tab w:val="left" w:pos="851"/>
        </w:tabs>
        <w:rPr>
          <w:rFonts w:ascii="宋体" w:hAnsi="宋体"/>
        </w:rPr>
      </w:pPr>
      <w:bookmarkStart w:id="124" w:name="_Toc473746058"/>
      <w:r>
        <w:rPr>
          <w:rFonts w:hint="eastAsia" w:ascii="宋体" w:hAnsi="宋体"/>
        </w:rPr>
        <w:t>4.8.1</w:t>
      </w:r>
      <w:r>
        <w:rPr>
          <w:rFonts w:hint="eastAsia"/>
          <w:bCs w:val="0"/>
        </w:rPr>
        <w:t>操作日志</w:t>
      </w:r>
      <w:bookmarkEnd w:id="124"/>
    </w:p>
    <w:p>
      <w:pPr>
        <w:spacing w:before="120" w:line="360" w:lineRule="auto"/>
        <w:ind w:firstLine="480"/>
      </w:pPr>
      <w:r>
        <w:rPr>
          <w:rFonts w:hint="eastAsia"/>
        </w:rPr>
        <w:t>功能描述：对于每一个操作员的当日操作信息进行记录，同时支持各个字段排序，以及列表的数据导出。</w:t>
      </w:r>
    </w:p>
    <w:p>
      <w:pPr>
        <w:spacing w:before="156" w:line="360" w:lineRule="auto"/>
        <w:ind w:firstLine="480"/>
      </w:pPr>
      <w:r>
        <w:rPr>
          <w:rFonts w:hint="eastAsia"/>
        </w:rPr>
        <w:t>字段：操作内容（具体到增删改查），操作模块，操作类型，IP地址，创建时间，用户ID,用户姓名，用户联系方式</w:t>
      </w:r>
    </w:p>
    <w:p>
      <w:pPr>
        <w:spacing w:before="156" w:line="360" w:lineRule="auto"/>
        <w:ind w:firstLine="480"/>
      </w:pPr>
      <w:r>
        <w:rPr>
          <w:rFonts w:hint="eastAsia"/>
        </w:rPr>
        <w:t>查询条件：内容，操作类型，操作用户，IP地址，开始时间，结束时间</w:t>
      </w:r>
    </w:p>
    <w:p>
      <w:pPr>
        <w:spacing w:before="156" w:line="360" w:lineRule="auto"/>
        <w:ind w:firstLine="480"/>
        <w:rPr>
          <w:rFonts w:ascii="宋体" w:hAnsi="宋体"/>
        </w:rPr>
      </w:pPr>
      <w:r>
        <w:rPr>
          <w:rFonts w:hint="eastAsia"/>
        </w:rPr>
        <w:t>注意：操作类型用下拉列表</w:t>
      </w:r>
      <w:r>
        <w:drawing>
          <wp:inline distT="0" distB="0" distL="0" distR="0">
            <wp:extent cx="419100" cy="982980"/>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419100" cy="982980"/>
                    </a:xfrm>
                    <a:prstGeom prst="rect">
                      <a:avLst/>
                    </a:prstGeom>
                    <a:noFill/>
                    <a:ln>
                      <a:noFill/>
                    </a:ln>
                  </pic:spPr>
                </pic:pic>
              </a:graphicData>
            </a:graphic>
          </wp:inline>
        </w:drawing>
      </w:r>
      <w:r>
        <w:rPr>
          <w:rFonts w:hint="eastAsia"/>
        </w:rPr>
        <w:t>，时间通过</w:t>
      </w:r>
      <w:r>
        <w:drawing>
          <wp:inline distT="0" distB="0" distL="0" distR="0">
            <wp:extent cx="1798320" cy="192024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1798320" cy="1920240"/>
                    </a:xfrm>
                    <a:prstGeom prst="rect">
                      <a:avLst/>
                    </a:prstGeom>
                    <a:noFill/>
                    <a:ln>
                      <a:noFill/>
                    </a:ln>
                  </pic:spPr>
                </pic:pic>
              </a:graphicData>
            </a:graphic>
          </wp:inline>
        </w:drawing>
      </w:r>
      <w:r>
        <w:rPr>
          <w:rFonts w:hint="eastAsia"/>
        </w:rPr>
        <w:t>，支持根据条件选择进行导出数据。</w:t>
      </w:r>
    </w:p>
    <w:p>
      <w:pPr>
        <w:pStyle w:val="4"/>
        <w:numPr>
          <w:ilvl w:val="2"/>
          <w:numId w:val="0"/>
        </w:numPr>
        <w:tabs>
          <w:tab w:val="left" w:pos="851"/>
        </w:tabs>
        <w:rPr>
          <w:rFonts w:ascii="宋体" w:hAnsi="宋体"/>
        </w:rPr>
      </w:pPr>
      <w:bookmarkStart w:id="125" w:name="_Toc473746059"/>
      <w:r>
        <w:rPr>
          <w:rFonts w:hint="eastAsia" w:ascii="宋体" w:hAnsi="宋体"/>
        </w:rPr>
        <w:t>4.8.2</w:t>
      </w:r>
      <w:r>
        <w:rPr>
          <w:rFonts w:hint="eastAsia"/>
          <w:bCs w:val="0"/>
        </w:rPr>
        <w:t>预警日志</w:t>
      </w:r>
      <w:bookmarkEnd w:id="125"/>
    </w:p>
    <w:p>
      <w:pPr>
        <w:spacing w:line="360" w:lineRule="auto"/>
        <w:ind w:firstLine="360"/>
        <w:rPr>
          <w:rFonts w:ascii="宋体" w:hAnsi="宋体"/>
        </w:rPr>
      </w:pPr>
      <w:r>
        <w:rPr>
          <w:rFonts w:hint="eastAsia" w:ascii="宋体" w:hAnsi="宋体"/>
        </w:rPr>
        <w:t>功能描述：对于预警日志进行相应的记录，同时支持各个字段排序，以及列表的数据导出。</w:t>
      </w:r>
    </w:p>
    <w:p>
      <w:pPr>
        <w:spacing w:line="360" w:lineRule="auto"/>
        <w:ind w:firstLine="360"/>
        <w:rPr>
          <w:rFonts w:ascii="宋体" w:hAnsi="宋体"/>
        </w:rPr>
      </w:pPr>
      <w:r>
        <w:rPr>
          <w:rFonts w:hint="eastAsia" w:ascii="宋体" w:hAnsi="宋体"/>
        </w:rPr>
        <w:t>字段：边坡编号，边坡名称，测量编号，测量名称，传感器编号，传感器名称，预警类型（角度，位移，角速率） ，预警值，根据不同预警类型显示不同数据，预警时间</w:t>
      </w:r>
    </w:p>
    <w:p>
      <w:pPr>
        <w:spacing w:line="360" w:lineRule="auto"/>
        <w:ind w:firstLine="360"/>
        <w:rPr>
          <w:rFonts w:ascii="宋体" w:hAnsi="宋体"/>
        </w:rPr>
      </w:pPr>
      <w:r>
        <w:rPr>
          <w:rFonts w:hint="eastAsia" w:ascii="宋体" w:hAnsi="宋体"/>
        </w:rPr>
        <w:t>查询条件：边坡编号，边坡名称，测量编号，测量名称，传感器编号，传感器名称，预警类型（角度，位移，角速率） ，预警值，根据不同预警类型显示不同数据，预警时间</w:t>
      </w:r>
      <w:r>
        <w:rPr>
          <w:rFonts w:ascii="宋体" w:hAnsi="宋体"/>
        </w:rPr>
        <w:tab/>
      </w:r>
    </w:p>
    <w:p>
      <w:pPr>
        <w:pStyle w:val="3"/>
        <w:keepLines w:val="0"/>
        <w:numPr>
          <w:ilvl w:val="1"/>
          <w:numId w:val="3"/>
        </w:numPr>
        <w:tabs>
          <w:tab w:val="left" w:pos="0"/>
        </w:tabs>
        <w:spacing w:after="60" w:line="240" w:lineRule="auto"/>
        <w:ind w:left="360" w:hanging="360"/>
        <w:jc w:val="left"/>
        <w:rPr>
          <w:rFonts w:ascii="宋体" w:hAnsi="宋体"/>
          <w:sz w:val="28"/>
          <w:szCs w:val="28"/>
        </w:rPr>
      </w:pPr>
      <w:bookmarkStart w:id="126" w:name="_Toc473746060"/>
      <w:r>
        <w:rPr>
          <w:rFonts w:hint="eastAsia" w:ascii="宋体" w:hAnsi="宋体"/>
          <w:sz w:val="28"/>
          <w:szCs w:val="28"/>
        </w:rPr>
        <w:t>通知管理</w:t>
      </w:r>
      <w:bookmarkEnd w:id="126"/>
    </w:p>
    <w:p>
      <w:pPr>
        <w:spacing w:line="360" w:lineRule="auto"/>
        <w:ind w:firstLine="360"/>
        <w:rPr>
          <w:rFonts w:ascii="宋体" w:hAnsi="宋体"/>
        </w:rPr>
      </w:pPr>
      <w:r>
        <w:rPr>
          <w:rFonts w:hint="eastAsia" w:ascii="宋体" w:hAnsi="宋体"/>
        </w:rPr>
        <w:t>通知管理包括站内消息通知、短信通知和邮件通知三种类型。如果发生相应预警情况可以软件自动根据预警阈值（临界值）进行短信通知。邮寄进行发送相应报表数据文件以及相应预警短信信息。</w:t>
      </w:r>
    </w:p>
    <w:p>
      <w:pPr>
        <w:spacing w:line="360" w:lineRule="auto"/>
        <w:ind w:firstLine="360"/>
        <w:rPr>
          <w:rFonts w:ascii="宋体" w:hAnsi="宋体"/>
        </w:rPr>
      </w:pPr>
      <w:r>
        <w:rPr>
          <w:rFonts w:hint="eastAsia" w:ascii="宋体" w:hAnsi="宋体"/>
        </w:rPr>
        <w:t>可通过短信设置基站，短信需支持上下行。通过发送短信信息到基站的一个电话号码（该号码需在基站管理基础信息里面设置）进行修改，根据相应的返回值查看该基站是否被修改成功。</w:t>
      </w:r>
    </w:p>
    <w:p>
      <w:pPr>
        <w:pStyle w:val="3"/>
        <w:keepLines w:val="0"/>
        <w:numPr>
          <w:ilvl w:val="1"/>
          <w:numId w:val="3"/>
        </w:numPr>
        <w:tabs>
          <w:tab w:val="left" w:pos="0"/>
        </w:tabs>
        <w:spacing w:after="60" w:line="240" w:lineRule="auto"/>
        <w:ind w:left="360" w:hanging="360"/>
        <w:jc w:val="left"/>
        <w:rPr>
          <w:rFonts w:ascii="宋体" w:hAnsi="宋体"/>
          <w:sz w:val="28"/>
          <w:szCs w:val="28"/>
        </w:rPr>
      </w:pPr>
      <w:bookmarkStart w:id="127" w:name="_Toc473746061"/>
      <w:r>
        <w:rPr>
          <w:rFonts w:hint="eastAsia" w:ascii="宋体" w:hAnsi="宋体"/>
          <w:sz w:val="28"/>
          <w:szCs w:val="28"/>
        </w:rPr>
        <w:t>地图系统</w:t>
      </w:r>
      <w:bookmarkEnd w:id="127"/>
    </w:p>
    <w:p>
      <w:pPr>
        <w:pStyle w:val="4"/>
        <w:numPr>
          <w:ilvl w:val="2"/>
          <w:numId w:val="0"/>
        </w:numPr>
        <w:tabs>
          <w:tab w:val="left" w:pos="851"/>
        </w:tabs>
        <w:rPr>
          <w:rFonts w:ascii="宋体" w:hAnsi="宋体"/>
        </w:rPr>
      </w:pPr>
      <w:bookmarkStart w:id="128" w:name="_Toc473746062"/>
      <w:r>
        <w:rPr>
          <w:rFonts w:hint="eastAsia" w:ascii="宋体" w:hAnsi="宋体"/>
        </w:rPr>
        <w:t>4.</w:t>
      </w:r>
      <w:r>
        <w:rPr>
          <w:rFonts w:ascii="宋体" w:hAnsi="宋体"/>
        </w:rPr>
        <w:t>10</w:t>
      </w:r>
      <w:r>
        <w:rPr>
          <w:rFonts w:hint="eastAsia" w:ascii="宋体" w:hAnsi="宋体"/>
        </w:rPr>
        <w:t>.1</w:t>
      </w:r>
      <w:bookmarkStart w:id="129" w:name="_Toc28188"/>
      <w:r>
        <w:rPr>
          <w:rFonts w:hint="eastAsia"/>
        </w:rPr>
        <w:t>基础图形显示</w:t>
      </w:r>
      <w:bookmarkEnd w:id="128"/>
      <w:bookmarkEnd w:id="129"/>
    </w:p>
    <w:p>
      <w:pPr>
        <w:ind w:firstLine="480"/>
        <w:rPr>
          <w:rFonts w:ascii="宋体" w:hAnsi="宋体"/>
        </w:rPr>
      </w:pPr>
      <w:r>
        <w:rPr>
          <w:rFonts w:hint="eastAsia" w:ascii="宋体" w:hAnsi="宋体"/>
        </w:rPr>
        <w:t>在地图中显示各个边坡，工点。</w:t>
      </w:r>
    </w:p>
    <w:p>
      <w:pPr>
        <w:pStyle w:val="4"/>
        <w:numPr>
          <w:ilvl w:val="2"/>
          <w:numId w:val="0"/>
        </w:numPr>
        <w:tabs>
          <w:tab w:val="left" w:pos="851"/>
        </w:tabs>
        <w:rPr>
          <w:rFonts w:ascii="宋体" w:hAnsi="宋体"/>
        </w:rPr>
      </w:pPr>
      <w:bookmarkStart w:id="130" w:name="_Toc473746063"/>
      <w:r>
        <w:rPr>
          <w:rFonts w:hint="eastAsia" w:ascii="宋体" w:hAnsi="宋体"/>
        </w:rPr>
        <w:t>4.</w:t>
      </w:r>
      <w:r>
        <w:rPr>
          <w:rFonts w:ascii="宋体" w:hAnsi="宋体"/>
        </w:rPr>
        <w:t>10</w:t>
      </w:r>
      <w:r>
        <w:rPr>
          <w:rFonts w:hint="eastAsia" w:ascii="宋体" w:hAnsi="宋体"/>
        </w:rPr>
        <w:t>.</w:t>
      </w:r>
      <w:r>
        <w:rPr>
          <w:rFonts w:ascii="宋体" w:hAnsi="宋体"/>
        </w:rPr>
        <w:t>2</w:t>
      </w:r>
      <w:bookmarkStart w:id="131" w:name="_Toc15950"/>
      <w:r>
        <w:rPr>
          <w:rFonts w:hint="eastAsia"/>
        </w:rPr>
        <w:t>当前对象基础信息查看</w:t>
      </w:r>
      <w:bookmarkEnd w:id="130"/>
      <w:bookmarkEnd w:id="131"/>
    </w:p>
    <w:p>
      <w:pPr>
        <w:spacing w:line="360" w:lineRule="auto"/>
        <w:ind w:firstLine="480"/>
        <w:rPr>
          <w:rFonts w:ascii="宋体" w:hAnsi="宋体"/>
        </w:rPr>
      </w:pPr>
      <w:r>
        <w:rPr>
          <w:rFonts w:hint="eastAsia" w:ascii="宋体" w:hAnsi="宋体"/>
        </w:rPr>
        <w:t>系统支持点击地图上相应边坡点，能够弹出该位置的基础信息，包括名称、路段、里程、编号、基本信息、动态信息、监测预警信息及相关档案文件的链接调用。</w:t>
      </w:r>
    </w:p>
    <w:p>
      <w:pPr>
        <w:pStyle w:val="4"/>
        <w:numPr>
          <w:ilvl w:val="2"/>
          <w:numId w:val="0"/>
        </w:numPr>
        <w:tabs>
          <w:tab w:val="left" w:pos="851"/>
        </w:tabs>
        <w:rPr>
          <w:rFonts w:ascii="宋体" w:hAnsi="宋体"/>
        </w:rPr>
      </w:pPr>
      <w:bookmarkStart w:id="132" w:name="_Toc473746064"/>
      <w:r>
        <w:rPr>
          <w:rFonts w:hint="eastAsia" w:ascii="宋体" w:hAnsi="宋体"/>
        </w:rPr>
        <w:t>4.</w:t>
      </w:r>
      <w:r>
        <w:rPr>
          <w:rFonts w:ascii="宋体" w:hAnsi="宋体"/>
        </w:rPr>
        <w:t>10</w:t>
      </w:r>
      <w:r>
        <w:rPr>
          <w:rFonts w:hint="eastAsia" w:ascii="宋体" w:hAnsi="宋体"/>
        </w:rPr>
        <w:t>.</w:t>
      </w:r>
      <w:r>
        <w:rPr>
          <w:rFonts w:ascii="宋体" w:hAnsi="宋体"/>
        </w:rPr>
        <w:t>3</w:t>
      </w:r>
      <w:bookmarkStart w:id="133" w:name="_Toc4219"/>
      <w:r>
        <w:rPr>
          <w:rFonts w:hint="eastAsia"/>
        </w:rPr>
        <w:t>当前对象统计信息查看</w:t>
      </w:r>
      <w:bookmarkEnd w:id="132"/>
      <w:bookmarkEnd w:id="133"/>
    </w:p>
    <w:p>
      <w:pPr>
        <w:spacing w:line="360" w:lineRule="auto"/>
        <w:ind w:firstLine="480"/>
        <w:rPr>
          <w:rFonts w:ascii="宋体" w:hAnsi="宋体"/>
        </w:rPr>
      </w:pPr>
      <w:r>
        <w:rPr>
          <w:rFonts w:hint="eastAsia" w:ascii="宋体" w:hAnsi="宋体"/>
        </w:rPr>
        <w:t>该功能通过右键菜单跳转至业务系统查看。（不同的人出现不同信息。这里需要进行权限控制。这里后期进行讨论具体情况。）尤其业主，只要提供简洁明了的思想就可以。</w:t>
      </w:r>
    </w:p>
    <w:p>
      <w:pPr>
        <w:spacing w:before="120"/>
        <w:ind w:firstLine="480"/>
        <w:jc w:val="center"/>
        <w:rPr>
          <w:rFonts w:ascii="宋体" w:hAnsi="宋体" w:cs="宋体"/>
        </w:rPr>
      </w:pPr>
      <w:r>
        <w:rPr>
          <w:rFonts w:ascii="宋体" w:hAnsi="宋体" w:cs="宋体"/>
        </w:rPr>
        <w:drawing>
          <wp:inline distT="0" distB="0" distL="0" distR="0">
            <wp:extent cx="3101340" cy="3604260"/>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3101340" cy="3604260"/>
                    </a:xfrm>
                    <a:prstGeom prst="rect">
                      <a:avLst/>
                    </a:prstGeom>
                    <a:noFill/>
                    <a:ln>
                      <a:noFill/>
                    </a:ln>
                  </pic:spPr>
                </pic:pic>
              </a:graphicData>
            </a:graphic>
          </wp:inline>
        </w:drawing>
      </w:r>
    </w:p>
    <w:p>
      <w:pPr>
        <w:pStyle w:val="2"/>
        <w:keepLines w:val="0"/>
        <w:numPr>
          <w:ilvl w:val="0"/>
          <w:numId w:val="3"/>
        </w:numPr>
        <w:tabs>
          <w:tab w:val="left" w:pos="0"/>
        </w:tabs>
        <w:spacing w:after="60" w:line="240" w:lineRule="auto"/>
        <w:ind w:left="0" w:firstLine="0"/>
        <w:jc w:val="left"/>
        <w:rPr>
          <w:rFonts w:ascii="宋体" w:hAnsi="宋体"/>
          <w:sz w:val="32"/>
          <w:szCs w:val="32"/>
        </w:rPr>
      </w:pPr>
      <w:bookmarkStart w:id="134" w:name="_Toc473746065"/>
      <w:r>
        <w:rPr>
          <w:rFonts w:hint="eastAsia" w:ascii="宋体" w:hAnsi="宋体"/>
          <w:sz w:val="32"/>
          <w:szCs w:val="32"/>
        </w:rPr>
        <w:t>非功能性需求说明</w:t>
      </w:r>
      <w:bookmarkEnd w:id="134"/>
    </w:p>
    <w:p>
      <w:pPr>
        <w:pStyle w:val="3"/>
        <w:keepLines w:val="0"/>
        <w:numPr>
          <w:ilvl w:val="1"/>
          <w:numId w:val="3"/>
        </w:numPr>
        <w:tabs>
          <w:tab w:val="left" w:pos="0"/>
        </w:tabs>
        <w:spacing w:after="60" w:line="240" w:lineRule="auto"/>
        <w:ind w:left="0" w:firstLine="0"/>
        <w:jc w:val="left"/>
        <w:rPr>
          <w:rFonts w:ascii="宋体" w:hAnsi="宋体"/>
          <w:sz w:val="28"/>
          <w:szCs w:val="28"/>
        </w:rPr>
      </w:pPr>
      <w:bookmarkStart w:id="135" w:name="_Toc473746066"/>
      <w:bookmarkStart w:id="136" w:name="_Toc445691610"/>
      <w:bookmarkStart w:id="137" w:name="_Toc92857864"/>
      <w:r>
        <w:rPr>
          <w:rFonts w:hint="eastAsia" w:ascii="宋体" w:hAnsi="宋体"/>
          <w:sz w:val="28"/>
          <w:szCs w:val="28"/>
        </w:rPr>
        <w:t>接口说明</w:t>
      </w:r>
      <w:bookmarkEnd w:id="135"/>
    </w:p>
    <w:bookmarkEnd w:id="136"/>
    <w:bookmarkEnd w:id="137"/>
    <w:p>
      <w:pPr>
        <w:spacing w:line="360" w:lineRule="auto"/>
        <w:ind w:firstLine="420"/>
        <w:rPr>
          <w:rFonts w:ascii="宋体" w:hAnsi="宋体"/>
          <w:szCs w:val="21"/>
        </w:rPr>
      </w:pPr>
      <w:r>
        <w:rPr>
          <w:rFonts w:hint="eastAsia" w:ascii="宋体" w:hAnsi="宋体"/>
          <w:szCs w:val="21"/>
        </w:rPr>
        <w:t>无外部系统交互接口。</w:t>
      </w:r>
    </w:p>
    <w:p>
      <w:pPr>
        <w:pStyle w:val="4"/>
        <w:numPr>
          <w:ilvl w:val="2"/>
          <w:numId w:val="0"/>
        </w:numPr>
        <w:tabs>
          <w:tab w:val="left" w:pos="851"/>
        </w:tabs>
        <w:rPr>
          <w:rFonts w:ascii="宋体" w:hAnsi="宋体"/>
        </w:rPr>
      </w:pPr>
      <w:bookmarkStart w:id="138" w:name="_Toc473746067"/>
      <w:r>
        <w:rPr>
          <w:rFonts w:hint="eastAsia" w:ascii="宋体" w:hAnsi="宋体"/>
        </w:rPr>
        <w:t>5.1.1传感器接口</w:t>
      </w:r>
      <w:bookmarkEnd w:id="138"/>
    </w:p>
    <w:p>
      <w:pPr>
        <w:spacing w:line="360" w:lineRule="auto"/>
        <w:ind w:firstLine="420"/>
        <w:rPr>
          <w:rFonts w:ascii="宋体" w:hAnsi="宋体"/>
          <w:szCs w:val="21"/>
        </w:rPr>
      </w:pPr>
      <w:r>
        <w:rPr>
          <w:rFonts w:hint="eastAsia" w:ascii="宋体" w:hAnsi="宋体"/>
          <w:szCs w:val="21"/>
        </w:rPr>
        <w:t>接收传感器数据并写入业务数据库。</w:t>
      </w:r>
    </w:p>
    <w:p>
      <w:pPr>
        <w:pStyle w:val="4"/>
        <w:numPr>
          <w:ilvl w:val="2"/>
          <w:numId w:val="0"/>
        </w:numPr>
        <w:tabs>
          <w:tab w:val="left" w:pos="851"/>
        </w:tabs>
        <w:rPr>
          <w:rFonts w:ascii="宋体" w:hAnsi="宋体"/>
        </w:rPr>
      </w:pPr>
      <w:bookmarkStart w:id="139" w:name="_Toc473746068"/>
      <w:r>
        <w:rPr>
          <w:rFonts w:hint="eastAsia" w:ascii="宋体" w:hAnsi="宋体"/>
        </w:rPr>
        <w:t>5.3.2短信接口</w:t>
      </w:r>
      <w:bookmarkEnd w:id="139"/>
    </w:p>
    <w:p>
      <w:pPr>
        <w:spacing w:line="360" w:lineRule="auto"/>
        <w:ind w:firstLine="420"/>
        <w:rPr>
          <w:rFonts w:ascii="宋体" w:hAnsi="宋体"/>
          <w:color w:val="0000FF"/>
          <w:szCs w:val="21"/>
        </w:rPr>
      </w:pPr>
      <w:r>
        <w:rPr>
          <w:rFonts w:hint="eastAsia"/>
        </w:rPr>
        <w:t>根据需要向相关人员发送预警短信。</w:t>
      </w:r>
    </w:p>
    <w:p>
      <w:pPr>
        <w:pStyle w:val="4"/>
        <w:numPr>
          <w:ilvl w:val="2"/>
          <w:numId w:val="0"/>
        </w:numPr>
        <w:tabs>
          <w:tab w:val="left" w:pos="851"/>
        </w:tabs>
        <w:rPr>
          <w:rFonts w:ascii="宋体" w:hAnsi="宋体"/>
        </w:rPr>
      </w:pPr>
      <w:bookmarkStart w:id="140" w:name="_Toc473746069"/>
      <w:r>
        <w:rPr>
          <w:rFonts w:hint="eastAsia" w:ascii="宋体" w:hAnsi="宋体"/>
        </w:rPr>
        <w:t>5.3.2气象信息接口</w:t>
      </w:r>
      <w:bookmarkEnd w:id="140"/>
    </w:p>
    <w:p>
      <w:pPr>
        <w:spacing w:line="360" w:lineRule="auto"/>
        <w:ind w:firstLine="420"/>
        <w:rPr>
          <w:rFonts w:ascii="宋体" w:hAnsi="宋体"/>
          <w:color w:val="0000FF"/>
          <w:szCs w:val="21"/>
        </w:rPr>
      </w:pPr>
      <w:r>
        <w:rPr>
          <w:rFonts w:hint="eastAsia"/>
        </w:rPr>
        <w:t>读取气温和天气预警信息。</w:t>
      </w:r>
    </w:p>
    <w:p>
      <w:pPr>
        <w:pStyle w:val="4"/>
        <w:numPr>
          <w:ilvl w:val="2"/>
          <w:numId w:val="0"/>
        </w:numPr>
        <w:tabs>
          <w:tab w:val="left" w:pos="851"/>
        </w:tabs>
        <w:rPr>
          <w:rFonts w:ascii="宋体" w:hAnsi="宋体"/>
        </w:rPr>
      </w:pPr>
      <w:bookmarkStart w:id="141" w:name="_Toc473746070"/>
      <w:r>
        <w:rPr>
          <w:rFonts w:hint="eastAsia" w:ascii="宋体" w:hAnsi="宋体"/>
        </w:rPr>
        <w:t>5.3.2业务接口</w:t>
      </w:r>
      <w:bookmarkEnd w:id="141"/>
    </w:p>
    <w:p>
      <w:pPr>
        <w:spacing w:line="360" w:lineRule="auto"/>
        <w:ind w:firstLine="420"/>
        <w:rPr>
          <w:rFonts w:ascii="宋体" w:hAnsi="宋体"/>
          <w:color w:val="0000FF"/>
          <w:szCs w:val="21"/>
        </w:rPr>
      </w:pPr>
      <w:r>
        <w:rPr>
          <w:rFonts w:hint="eastAsia"/>
        </w:rPr>
        <w:t>为图形系统提供相关业务查询统计服务。</w:t>
      </w:r>
    </w:p>
    <w:p>
      <w:pPr>
        <w:pStyle w:val="4"/>
        <w:numPr>
          <w:ilvl w:val="2"/>
          <w:numId w:val="0"/>
        </w:numPr>
        <w:tabs>
          <w:tab w:val="left" w:pos="851"/>
        </w:tabs>
        <w:rPr>
          <w:rFonts w:ascii="宋体" w:hAnsi="宋体"/>
        </w:rPr>
      </w:pPr>
      <w:bookmarkStart w:id="142" w:name="_Toc473746071"/>
      <w:r>
        <w:rPr>
          <w:rFonts w:hint="eastAsia" w:ascii="宋体" w:hAnsi="宋体"/>
        </w:rPr>
        <w:t>5.3.2移动端APP接口</w:t>
      </w:r>
      <w:bookmarkEnd w:id="142"/>
    </w:p>
    <w:p>
      <w:pPr>
        <w:spacing w:line="360" w:lineRule="auto"/>
        <w:ind w:firstLine="420"/>
        <w:rPr>
          <w:rFonts w:ascii="宋体" w:hAnsi="宋体"/>
          <w:szCs w:val="21"/>
        </w:rPr>
      </w:pPr>
      <w:r>
        <w:rPr>
          <w:rFonts w:hint="eastAsia" w:ascii="宋体" w:hAnsi="宋体"/>
          <w:szCs w:val="21"/>
        </w:rPr>
        <w:t>支持移动端应用。</w:t>
      </w:r>
    </w:p>
    <w:p>
      <w:pPr>
        <w:pStyle w:val="3"/>
        <w:keepLines w:val="0"/>
        <w:numPr>
          <w:ilvl w:val="1"/>
          <w:numId w:val="3"/>
        </w:numPr>
        <w:tabs>
          <w:tab w:val="left" w:pos="0"/>
        </w:tabs>
        <w:spacing w:after="60" w:line="240" w:lineRule="auto"/>
        <w:ind w:left="0" w:firstLine="0"/>
        <w:jc w:val="left"/>
        <w:rPr>
          <w:rFonts w:ascii="宋体" w:hAnsi="宋体"/>
          <w:sz w:val="28"/>
          <w:szCs w:val="28"/>
        </w:rPr>
      </w:pPr>
      <w:bookmarkStart w:id="143" w:name="_Toc473746072"/>
      <w:r>
        <w:rPr>
          <w:rFonts w:hint="eastAsia" w:ascii="宋体" w:hAnsi="宋体"/>
          <w:sz w:val="28"/>
          <w:szCs w:val="28"/>
        </w:rPr>
        <w:t>码表规范</w:t>
      </w:r>
      <w:bookmarkEnd w:id="143"/>
    </w:p>
    <w:p>
      <w:pPr>
        <w:spacing w:line="360" w:lineRule="auto"/>
        <w:ind w:firstLine="420"/>
        <w:rPr>
          <w:rFonts w:ascii="宋体" w:hAnsi="宋体"/>
          <w:color w:val="000000" w:themeColor="text1"/>
          <w:szCs w:val="21"/>
        </w:rPr>
      </w:pPr>
      <w:r>
        <w:rPr>
          <w:rFonts w:hint="eastAsia" w:ascii="宋体" w:hAnsi="宋体"/>
          <w:color w:val="000000" w:themeColor="text1"/>
          <w:szCs w:val="21"/>
        </w:rPr>
        <w:t>（1）</w:t>
      </w:r>
      <w:r>
        <w:rPr>
          <w:rFonts w:hint="eastAsia" w:ascii="宋体" w:hAnsi="宋体"/>
          <w:color w:val="000000" w:themeColor="text1"/>
          <w:szCs w:val="21"/>
        </w:rPr>
        <w:tab/>
      </w:r>
      <w:r>
        <w:rPr>
          <w:rFonts w:hint="eastAsia" w:ascii="宋体" w:hAnsi="宋体"/>
          <w:color w:val="000000" w:themeColor="text1"/>
          <w:szCs w:val="21"/>
        </w:rPr>
        <w:t>坡高：0~20m; 20~30m; 30~40m; 40~50m; &gt;50m;</w:t>
      </w:r>
    </w:p>
    <w:p>
      <w:pPr>
        <w:spacing w:line="360" w:lineRule="auto"/>
        <w:ind w:firstLine="420"/>
        <w:rPr>
          <w:rFonts w:ascii="宋体" w:hAnsi="宋体"/>
          <w:color w:val="000000" w:themeColor="text1"/>
          <w:szCs w:val="21"/>
        </w:rPr>
      </w:pPr>
      <w:r>
        <w:rPr>
          <w:rFonts w:hint="eastAsia" w:ascii="宋体" w:hAnsi="宋体"/>
          <w:color w:val="000000" w:themeColor="text1"/>
          <w:szCs w:val="21"/>
        </w:rPr>
        <w:t>（2）</w:t>
      </w:r>
      <w:r>
        <w:rPr>
          <w:rFonts w:hint="eastAsia" w:ascii="宋体" w:hAnsi="宋体"/>
          <w:color w:val="000000" w:themeColor="text1"/>
          <w:szCs w:val="21"/>
        </w:rPr>
        <w:tab/>
      </w:r>
      <w:r>
        <w:rPr>
          <w:rFonts w:hint="eastAsia" w:ascii="宋体" w:hAnsi="宋体"/>
          <w:color w:val="000000" w:themeColor="text1"/>
          <w:szCs w:val="21"/>
        </w:rPr>
        <w:t>病害类型：</w:t>
      </w:r>
      <w:r>
        <w:drawing>
          <wp:inline distT="0" distB="0" distL="0" distR="0">
            <wp:extent cx="1009015" cy="1380490"/>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3" cstate="print"/>
                    <a:stretch>
                      <a:fillRect/>
                    </a:stretch>
                  </pic:blipFill>
                  <pic:spPr>
                    <a:xfrm>
                      <a:off x="0" y="0"/>
                      <a:ext cx="1009524" cy="1380952"/>
                    </a:xfrm>
                    <a:prstGeom prst="rect">
                      <a:avLst/>
                    </a:prstGeom>
                  </pic:spPr>
                </pic:pic>
              </a:graphicData>
            </a:graphic>
          </wp:inline>
        </w:drawing>
      </w:r>
    </w:p>
    <w:p>
      <w:pPr>
        <w:spacing w:line="360" w:lineRule="auto"/>
        <w:ind w:firstLine="420"/>
        <w:rPr>
          <w:rFonts w:ascii="宋体" w:hAnsi="宋体"/>
          <w:color w:val="000000" w:themeColor="text1"/>
          <w:szCs w:val="21"/>
        </w:rPr>
      </w:pPr>
      <w:r>
        <w:rPr>
          <w:rFonts w:hint="eastAsia" w:ascii="宋体" w:hAnsi="宋体"/>
          <w:color w:val="000000" w:themeColor="text1"/>
          <w:szCs w:val="21"/>
        </w:rPr>
        <w:t>（3）</w:t>
      </w:r>
      <w:r>
        <w:rPr>
          <w:rFonts w:hint="eastAsia" w:ascii="宋体" w:hAnsi="宋体"/>
          <w:color w:val="000000" w:themeColor="text1"/>
          <w:szCs w:val="21"/>
        </w:rPr>
        <w:tab/>
      </w:r>
      <w:r>
        <w:rPr>
          <w:rFonts w:hint="eastAsia" w:ascii="宋体" w:hAnsi="宋体"/>
          <w:color w:val="000000" w:themeColor="text1"/>
          <w:szCs w:val="21"/>
        </w:rPr>
        <w:t>边坡类型：均质土边坡、类土质边坡、破碎岩石边坡、层状岩石边坡、节理岩石边坡、二元结构边坡、崩滑流堆积边坡、路堤边坡；</w:t>
      </w:r>
    </w:p>
    <w:p>
      <w:pPr>
        <w:spacing w:line="360" w:lineRule="auto"/>
        <w:ind w:firstLine="420"/>
        <w:rPr>
          <w:rFonts w:ascii="宋体" w:hAnsi="宋体"/>
          <w:color w:val="000000" w:themeColor="text1"/>
          <w:szCs w:val="21"/>
        </w:rPr>
      </w:pPr>
      <w:r>
        <w:rPr>
          <w:rFonts w:hint="eastAsia" w:ascii="宋体" w:hAnsi="宋体"/>
          <w:color w:val="000000" w:themeColor="text1"/>
          <w:szCs w:val="21"/>
        </w:rPr>
        <w:t>（4）</w:t>
      </w:r>
      <w:r>
        <w:rPr>
          <w:rFonts w:hint="eastAsia" w:ascii="宋体" w:hAnsi="宋体"/>
          <w:color w:val="000000" w:themeColor="text1"/>
          <w:szCs w:val="21"/>
        </w:rPr>
        <w:tab/>
      </w:r>
      <w:r>
        <w:rPr>
          <w:rFonts w:hint="eastAsia" w:ascii="宋体" w:hAnsi="宋体"/>
          <w:color w:val="000000" w:themeColor="text1"/>
          <w:szCs w:val="21"/>
        </w:rPr>
        <w:t>稳定等级：稳定、基本稳定、欠稳定、不稳定；</w:t>
      </w:r>
    </w:p>
    <w:p>
      <w:pPr>
        <w:spacing w:line="360" w:lineRule="auto"/>
        <w:ind w:firstLine="420"/>
        <w:rPr>
          <w:rFonts w:ascii="宋体" w:hAnsi="宋体"/>
          <w:color w:val="000000" w:themeColor="text1"/>
          <w:szCs w:val="21"/>
        </w:rPr>
      </w:pPr>
      <w:r>
        <w:rPr>
          <w:rFonts w:hint="eastAsia" w:ascii="宋体" w:hAnsi="宋体"/>
          <w:color w:val="000000" w:themeColor="text1"/>
          <w:szCs w:val="21"/>
        </w:rPr>
        <w:t>（5）</w:t>
      </w:r>
      <w:r>
        <w:rPr>
          <w:rFonts w:hint="eastAsia" w:ascii="宋体" w:hAnsi="宋体"/>
          <w:color w:val="000000" w:themeColor="text1"/>
          <w:szCs w:val="21"/>
        </w:rPr>
        <w:tab/>
      </w:r>
      <w:r>
        <w:rPr>
          <w:rFonts w:hint="eastAsia" w:ascii="宋体" w:hAnsi="宋体"/>
          <w:color w:val="000000" w:themeColor="text1"/>
          <w:szCs w:val="21"/>
        </w:rPr>
        <w:t>监测内容：深部位移监测、地表变形监测，其它变形监测；</w:t>
      </w:r>
    </w:p>
    <w:p>
      <w:pPr>
        <w:spacing w:line="360" w:lineRule="auto"/>
        <w:ind w:firstLine="420"/>
        <w:rPr>
          <w:rFonts w:ascii="宋体" w:hAnsi="宋体"/>
          <w:color w:val="000000" w:themeColor="text1"/>
          <w:szCs w:val="21"/>
        </w:rPr>
      </w:pPr>
      <w:r>
        <w:rPr>
          <w:rFonts w:hint="eastAsia" w:ascii="宋体" w:hAnsi="宋体"/>
          <w:color w:val="000000" w:themeColor="text1"/>
          <w:szCs w:val="21"/>
        </w:rPr>
        <w:t>（6）</w:t>
      </w:r>
      <w:r>
        <w:rPr>
          <w:rFonts w:hint="eastAsia" w:ascii="宋体" w:hAnsi="宋体"/>
          <w:color w:val="000000" w:themeColor="text1"/>
          <w:szCs w:val="21"/>
        </w:rPr>
        <w:tab/>
      </w:r>
      <w:r>
        <w:rPr>
          <w:rFonts w:hint="eastAsia" w:ascii="宋体" w:hAnsi="宋体"/>
          <w:color w:val="000000" w:themeColor="text1"/>
          <w:szCs w:val="21"/>
        </w:rPr>
        <w:t>道路类型：铁路、高速公路、普通公路、市政道路。</w:t>
      </w:r>
    </w:p>
    <w:p>
      <w:pPr>
        <w:pStyle w:val="3"/>
        <w:keepLines w:val="0"/>
        <w:numPr>
          <w:ilvl w:val="1"/>
          <w:numId w:val="3"/>
        </w:numPr>
        <w:tabs>
          <w:tab w:val="left" w:pos="0"/>
        </w:tabs>
        <w:spacing w:after="60" w:line="240" w:lineRule="auto"/>
        <w:ind w:left="0" w:firstLine="0"/>
        <w:jc w:val="left"/>
        <w:rPr>
          <w:rFonts w:ascii="宋体" w:hAnsi="宋体"/>
          <w:sz w:val="28"/>
          <w:szCs w:val="28"/>
        </w:rPr>
      </w:pPr>
      <w:bookmarkStart w:id="144" w:name="_Toc473746073"/>
      <w:r>
        <w:rPr>
          <w:rFonts w:hint="eastAsia" w:ascii="宋体" w:hAnsi="宋体"/>
          <w:sz w:val="28"/>
          <w:szCs w:val="28"/>
        </w:rPr>
        <w:t>界面UI设计</w:t>
      </w:r>
      <w:bookmarkEnd w:id="144"/>
    </w:p>
    <w:p>
      <w:pPr>
        <w:spacing w:line="360" w:lineRule="auto"/>
        <w:ind w:firstLine="420"/>
      </w:pPr>
      <w:r>
        <w:rPr>
          <w:rFonts w:hint="eastAsia"/>
        </w:rPr>
        <w:t>提供多入口进入同一功能页面，比如可从功能菜单直接进入功能页面，也可遵循页面导航操作逐层进入该功能页面。</w:t>
      </w:r>
    </w:p>
    <w:p>
      <w:pPr>
        <w:pStyle w:val="4"/>
        <w:numPr>
          <w:ilvl w:val="2"/>
          <w:numId w:val="0"/>
        </w:numPr>
        <w:tabs>
          <w:tab w:val="left" w:pos="851"/>
        </w:tabs>
        <w:rPr>
          <w:rFonts w:ascii="宋体" w:hAnsi="宋体"/>
        </w:rPr>
      </w:pPr>
      <w:bookmarkStart w:id="145" w:name="_Toc473746074"/>
      <w:r>
        <w:rPr>
          <w:rFonts w:hint="eastAsia" w:ascii="宋体" w:hAnsi="宋体"/>
        </w:rPr>
        <w:t>5.1.1</w:t>
      </w:r>
      <w:bookmarkStart w:id="146" w:name="_Toc29505"/>
      <w:r>
        <w:rPr>
          <w:rFonts w:hint="eastAsia"/>
        </w:rPr>
        <w:t>图1描述</w:t>
      </w:r>
      <w:bookmarkEnd w:id="145"/>
      <w:bookmarkEnd w:id="146"/>
    </w:p>
    <w:p>
      <w:pPr>
        <w:spacing w:line="360" w:lineRule="auto"/>
        <w:ind w:firstLine="480"/>
      </w:pPr>
      <w:r>
        <w:rPr>
          <w:rFonts w:hint="eastAsia" w:ascii="宋体" w:hAnsi="宋体"/>
        </w:rPr>
        <w:t>如下界面为相应的项目登陆界面首页。其他登陆样式以及相应的LOGO可以</w:t>
      </w:r>
      <w:r>
        <w:rPr>
          <w:rFonts w:hint="eastAsia"/>
        </w:rPr>
        <w:t>进</w:t>
      </w:r>
      <w:r>
        <w:rPr>
          <w:rFonts w:hint="eastAsia" w:ascii="宋体" w:hAnsi="宋体"/>
        </w:rPr>
        <w:t xml:space="preserve">行后期调整或者开发成可配置化。 </w:t>
      </w:r>
    </w:p>
    <w:p>
      <w:pPr>
        <w:spacing w:before="120"/>
        <w:ind w:firstLine="480"/>
        <w:jc w:val="center"/>
      </w:pPr>
      <w:r>
        <w:drawing>
          <wp:inline distT="0" distB="0" distL="0" distR="0">
            <wp:extent cx="5273040" cy="2529840"/>
            <wp:effectExtent l="0" t="0" r="381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73040" cy="2529840"/>
                    </a:xfrm>
                    <a:prstGeom prst="rect">
                      <a:avLst/>
                    </a:prstGeom>
                    <a:noFill/>
                    <a:ln>
                      <a:noFill/>
                    </a:ln>
                  </pic:spPr>
                </pic:pic>
              </a:graphicData>
            </a:graphic>
          </wp:inline>
        </w:drawing>
      </w:r>
    </w:p>
    <w:p>
      <w:pPr>
        <w:spacing w:before="120"/>
        <w:ind w:firstLine="480"/>
        <w:jc w:val="left"/>
      </w:pPr>
      <w:r>
        <w:rPr>
          <w:rFonts w:hint="eastAsia"/>
        </w:rPr>
        <w:t>图 1</w:t>
      </w:r>
    </w:p>
    <w:p>
      <w:pPr>
        <w:spacing w:line="360" w:lineRule="auto"/>
        <w:ind w:firstLine="420"/>
        <w:rPr>
          <w:rFonts w:ascii="宋体" w:hAnsi="宋体"/>
          <w:szCs w:val="21"/>
        </w:rPr>
      </w:pPr>
    </w:p>
    <w:p>
      <w:pPr>
        <w:pStyle w:val="4"/>
        <w:numPr>
          <w:ilvl w:val="2"/>
          <w:numId w:val="0"/>
        </w:numPr>
        <w:tabs>
          <w:tab w:val="left" w:pos="851"/>
        </w:tabs>
        <w:rPr>
          <w:rFonts w:ascii="宋体" w:hAnsi="宋体"/>
        </w:rPr>
      </w:pPr>
      <w:bookmarkStart w:id="147" w:name="_Toc473746075"/>
      <w:r>
        <w:rPr>
          <w:rFonts w:hint="eastAsia" w:ascii="宋体" w:hAnsi="宋体"/>
        </w:rPr>
        <w:t>5.1.</w:t>
      </w:r>
      <w:r>
        <w:rPr>
          <w:rFonts w:ascii="宋体" w:hAnsi="宋体"/>
        </w:rPr>
        <w:t>2</w:t>
      </w:r>
      <w:bookmarkStart w:id="148" w:name="_Toc20761"/>
      <w:r>
        <w:rPr>
          <w:rFonts w:hint="eastAsia"/>
        </w:rPr>
        <w:t>图2描述</w:t>
      </w:r>
      <w:bookmarkEnd w:id="147"/>
      <w:bookmarkEnd w:id="148"/>
    </w:p>
    <w:p>
      <w:pPr>
        <w:spacing w:line="360" w:lineRule="auto"/>
        <w:ind w:firstLine="480"/>
        <w:rPr>
          <w:rFonts w:ascii="宋体" w:hAnsi="宋体"/>
        </w:rPr>
      </w:pPr>
      <w:r>
        <w:rPr>
          <w:rFonts w:hint="eastAsia"/>
        </w:rPr>
        <w:t>2）</w:t>
      </w:r>
      <w:r>
        <w:rPr>
          <w:rFonts w:hint="eastAsia" w:ascii="宋体" w:hAnsi="宋体"/>
        </w:rPr>
        <w:t>登陆进去之后首页：默认出现的预警状态是第一个项目的</w:t>
      </w:r>
    </w:p>
    <w:p>
      <w:pPr>
        <w:spacing w:line="360" w:lineRule="auto"/>
        <w:ind w:firstLine="480"/>
        <w:rPr>
          <w:rFonts w:ascii="宋体" w:hAnsi="宋体"/>
        </w:rPr>
      </w:pPr>
      <w:r>
        <w:rPr>
          <w:rFonts w:hint="eastAsia" w:ascii="宋体" w:hAnsi="宋体"/>
        </w:rPr>
        <w:t>按钮描述：</w:t>
      </w:r>
    </w:p>
    <w:p>
      <w:pPr>
        <w:spacing w:line="360" w:lineRule="auto"/>
        <w:ind w:firstLine="480"/>
        <w:rPr>
          <w:rFonts w:ascii="宋体" w:hAnsi="宋体"/>
        </w:rPr>
      </w:pPr>
      <w:r>
        <w:rPr>
          <w:rFonts w:hint="eastAsia" w:ascii="宋体" w:hAnsi="宋体"/>
        </w:rPr>
        <w:t>项目列表：显示A项目,B项目</w:t>
      </w:r>
    </w:p>
    <w:p>
      <w:pPr>
        <w:spacing w:line="360" w:lineRule="auto"/>
        <w:ind w:firstLine="480"/>
        <w:rPr>
          <w:rFonts w:ascii="宋体" w:hAnsi="宋体"/>
        </w:rPr>
      </w:pPr>
      <w:r>
        <w:rPr>
          <w:rFonts w:hint="eastAsia" w:ascii="宋体" w:hAnsi="宋体"/>
        </w:rPr>
        <w:t xml:space="preserve">曲线监控：在点击该曲线监控的时候可以直接可以进入到曲线监控界面 图8中，在曲线监控界面能进行相应的项目选择查询，边坡选择查询进行监控曲线的选择。 </w:t>
      </w:r>
    </w:p>
    <w:p>
      <w:pPr>
        <w:spacing w:line="360" w:lineRule="auto"/>
        <w:ind w:firstLine="480"/>
        <w:rPr>
          <w:rFonts w:ascii="宋体" w:hAnsi="宋体"/>
        </w:rPr>
      </w:pPr>
      <w:r>
        <w:rPr>
          <w:rFonts w:hint="eastAsia" w:ascii="宋体" w:hAnsi="宋体"/>
        </w:rPr>
        <w:t>数据报表：在数据报表里面，能进行相应的各类的数据查询，分别为一系列的数据查询菜单：例如：当前与历史数据查询（项目数据，边坡数据，边坡监测信息数据，边坡稳定性状态信息数据，人工数据。</w:t>
      </w:r>
    </w:p>
    <w:p>
      <w:pPr>
        <w:spacing w:line="360" w:lineRule="auto"/>
        <w:ind w:firstLine="480"/>
      </w:pPr>
      <w:r>
        <w:rPr>
          <w:rFonts w:hint="eastAsia" w:ascii="宋体" w:hAnsi="宋体"/>
        </w:rPr>
        <w:t>报表简报生成，可以根据（日简报，月简报，季度简报，年度简报）四种简报，以上简报可以参考之后的简报格式（以上数据都支持导出）同时相应的列数据可以进行隐藏或者增加，以及相应的报表模块开发：里面分相应的简报数据（这一块按照具体要求来做相应的报表格式。）</w:t>
      </w:r>
    </w:p>
    <w:p>
      <w:pPr>
        <w:spacing w:line="360" w:lineRule="auto"/>
        <w:ind w:firstLine="480"/>
        <w:rPr>
          <w:rFonts w:ascii="宋体" w:hAnsi="宋体"/>
        </w:rPr>
      </w:pPr>
      <w:r>
        <w:rPr>
          <w:rFonts w:hint="eastAsia" w:ascii="宋体" w:hAnsi="宋体"/>
        </w:rPr>
        <w:t>边坡列表：在边坡里面里面可以直接跳转到进行跳转到边坡点数据图表里面。同时可以查询相应的项目与边坡点去跳转到相应某一个边坡的监测面。</w:t>
      </w:r>
    </w:p>
    <w:p>
      <w:pPr>
        <w:spacing w:line="360" w:lineRule="auto"/>
        <w:ind w:firstLine="480"/>
        <w:rPr>
          <w:rFonts w:ascii="宋体" w:hAnsi="宋体"/>
        </w:rPr>
      </w:pPr>
      <w:r>
        <w:rPr>
          <w:rFonts w:hint="eastAsia" w:ascii="宋体" w:hAnsi="宋体"/>
        </w:rPr>
        <w:t>信息录入：信息录入分别为：项目信息建立录入，边坡信息建立录入，边坡监测信息建立录入，边坡稳定性状态信息建立。</w:t>
      </w:r>
    </w:p>
    <w:p>
      <w:pPr>
        <w:spacing w:line="360" w:lineRule="auto"/>
        <w:ind w:firstLine="480"/>
        <w:rPr>
          <w:rFonts w:ascii="宋体" w:hAnsi="宋体"/>
        </w:rPr>
      </w:pPr>
      <w:r>
        <w:rPr>
          <w:rFonts w:hint="eastAsia" w:ascii="宋体" w:hAnsi="宋体"/>
        </w:rPr>
        <w:t>系统配置：可分为：部门管理，用户管理，菜单管理，权限管理，日志管理，系统参数管理，传感器模块管理，短信参数平台配置</w:t>
      </w:r>
    </w:p>
    <w:p>
      <w:pPr>
        <w:spacing w:line="360" w:lineRule="auto"/>
        <w:ind w:firstLine="480"/>
        <w:rPr>
          <w:rFonts w:ascii="宋体" w:hAnsi="宋体"/>
        </w:rPr>
      </w:pPr>
      <w:r>
        <w:rPr>
          <w:rFonts w:hint="eastAsia" w:ascii="宋体" w:hAnsi="宋体"/>
        </w:rPr>
        <w:t>点击一级预警会跳转到相应的图5</w:t>
      </w:r>
    </w:p>
    <w:p>
      <w:pPr>
        <w:spacing w:before="120" w:line="360" w:lineRule="auto"/>
        <w:ind w:firstLine="480"/>
        <w:jc w:val="left"/>
      </w:pPr>
      <w:r>
        <w:drawing>
          <wp:inline distT="0" distB="0" distL="0" distR="0">
            <wp:extent cx="5273040" cy="2697480"/>
            <wp:effectExtent l="0" t="0" r="381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273040" cy="2697480"/>
                    </a:xfrm>
                    <a:prstGeom prst="rect">
                      <a:avLst/>
                    </a:prstGeom>
                    <a:noFill/>
                    <a:ln>
                      <a:noFill/>
                    </a:ln>
                  </pic:spPr>
                </pic:pic>
              </a:graphicData>
            </a:graphic>
          </wp:inline>
        </w:drawing>
      </w:r>
    </w:p>
    <w:p>
      <w:pPr>
        <w:spacing w:before="120" w:line="360" w:lineRule="auto"/>
        <w:ind w:firstLine="480"/>
        <w:jc w:val="left"/>
      </w:pPr>
      <w:r>
        <w:rPr>
          <w:rFonts w:hint="eastAsia"/>
        </w:rPr>
        <w:t>说明:点击上面边坡预警饼图红色 ,蓝色,绿色,灰色,分别进入不同的预警等级的边坡.(图5)</w:t>
      </w:r>
    </w:p>
    <w:p>
      <w:pPr>
        <w:spacing w:before="120" w:line="360" w:lineRule="auto"/>
        <w:ind w:firstLine="480"/>
        <w:jc w:val="left"/>
      </w:pPr>
      <w:r>
        <w:rPr>
          <w:rFonts w:hint="eastAsia"/>
        </w:rPr>
        <w:t>图 2</w:t>
      </w:r>
    </w:p>
    <w:p>
      <w:pPr>
        <w:spacing w:line="360" w:lineRule="auto"/>
        <w:ind w:firstLine="420"/>
        <w:rPr>
          <w:rFonts w:ascii="宋体" w:hAnsi="宋体"/>
          <w:szCs w:val="21"/>
        </w:rPr>
      </w:pPr>
    </w:p>
    <w:p>
      <w:pPr>
        <w:pStyle w:val="4"/>
        <w:numPr>
          <w:ilvl w:val="2"/>
          <w:numId w:val="0"/>
        </w:numPr>
        <w:tabs>
          <w:tab w:val="left" w:pos="851"/>
        </w:tabs>
        <w:rPr>
          <w:rFonts w:ascii="宋体" w:hAnsi="宋体"/>
        </w:rPr>
      </w:pPr>
      <w:bookmarkStart w:id="149" w:name="_Toc473746076"/>
      <w:r>
        <w:rPr>
          <w:rFonts w:hint="eastAsia" w:ascii="宋体" w:hAnsi="宋体"/>
        </w:rPr>
        <w:t>5.1.</w:t>
      </w:r>
      <w:r>
        <w:rPr>
          <w:rFonts w:ascii="宋体" w:hAnsi="宋体"/>
        </w:rPr>
        <w:t>3</w:t>
      </w:r>
      <w:bookmarkStart w:id="150" w:name="_Toc18902"/>
      <w:r>
        <w:rPr>
          <w:rFonts w:hint="eastAsia"/>
        </w:rPr>
        <w:t>图3描述</w:t>
      </w:r>
      <w:bookmarkEnd w:id="149"/>
      <w:bookmarkEnd w:id="150"/>
    </w:p>
    <w:p>
      <w:pPr>
        <w:spacing w:before="120"/>
        <w:ind w:firstLine="480"/>
        <w:jc w:val="left"/>
      </w:pPr>
      <w:r>
        <w:rPr>
          <w:rFonts w:hint="eastAsia"/>
        </w:rPr>
        <w:t>点击项目列表出现 A项目，B项目</w:t>
      </w:r>
    </w:p>
    <w:p>
      <w:pPr>
        <w:spacing w:before="120"/>
        <w:jc w:val="center"/>
      </w:pPr>
      <w:r>
        <w:drawing>
          <wp:inline distT="0" distB="0" distL="0" distR="0">
            <wp:extent cx="5273040" cy="2697480"/>
            <wp:effectExtent l="0" t="0" r="381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273040" cy="2697480"/>
                    </a:xfrm>
                    <a:prstGeom prst="rect">
                      <a:avLst/>
                    </a:prstGeom>
                    <a:noFill/>
                    <a:ln>
                      <a:noFill/>
                    </a:ln>
                  </pic:spPr>
                </pic:pic>
              </a:graphicData>
            </a:graphic>
          </wp:inline>
        </w:drawing>
      </w:r>
    </w:p>
    <w:p>
      <w:pPr>
        <w:spacing w:before="120"/>
        <w:ind w:firstLine="480"/>
        <w:jc w:val="left"/>
      </w:pPr>
      <w:r>
        <w:rPr>
          <w:rFonts w:hint="eastAsia"/>
        </w:rPr>
        <w:t>图 3</w:t>
      </w:r>
    </w:p>
    <w:p>
      <w:pPr>
        <w:spacing w:line="360" w:lineRule="auto"/>
        <w:ind w:firstLine="420"/>
        <w:rPr>
          <w:rFonts w:ascii="宋体" w:hAnsi="宋体"/>
          <w:szCs w:val="21"/>
        </w:rPr>
      </w:pPr>
    </w:p>
    <w:p>
      <w:pPr>
        <w:pStyle w:val="4"/>
        <w:numPr>
          <w:ilvl w:val="2"/>
          <w:numId w:val="0"/>
        </w:numPr>
        <w:tabs>
          <w:tab w:val="left" w:pos="851"/>
        </w:tabs>
        <w:rPr>
          <w:rFonts w:ascii="宋体" w:hAnsi="宋体"/>
        </w:rPr>
      </w:pPr>
      <w:bookmarkStart w:id="151" w:name="_Toc473746077"/>
      <w:r>
        <w:rPr>
          <w:rFonts w:hint="eastAsia" w:ascii="宋体" w:hAnsi="宋体"/>
        </w:rPr>
        <w:t>5.1.</w:t>
      </w:r>
      <w:r>
        <w:rPr>
          <w:rFonts w:ascii="宋体" w:hAnsi="宋体"/>
        </w:rPr>
        <w:t>4</w:t>
      </w:r>
      <w:bookmarkStart w:id="152" w:name="_Toc22593"/>
      <w:r>
        <w:rPr>
          <w:rFonts w:hint="eastAsia"/>
        </w:rPr>
        <w:t>图4描述</w:t>
      </w:r>
      <w:bookmarkEnd w:id="151"/>
      <w:bookmarkEnd w:id="152"/>
    </w:p>
    <w:p>
      <w:pPr>
        <w:spacing w:before="120" w:line="360" w:lineRule="auto"/>
        <w:ind w:firstLine="480"/>
        <w:jc w:val="left"/>
      </w:pPr>
      <w:r>
        <w:rPr>
          <w:rFonts w:hint="eastAsia"/>
        </w:rPr>
        <w:t>（1）.点击A 项目的时候会出现A项目信息，以及A项目边坡信息,同时在图4左侧会显示相应A项目的线路，以及右侧会显示该A项目的统计信息。</w:t>
      </w:r>
    </w:p>
    <w:p>
      <w:pPr>
        <w:spacing w:before="120" w:line="360" w:lineRule="auto"/>
        <w:ind w:firstLine="480"/>
        <w:jc w:val="left"/>
      </w:pPr>
      <w:r>
        <w:rPr>
          <w:rFonts w:hint="eastAsia"/>
        </w:rPr>
        <w:t>（2）同时在地图上面点击某一条线路，会提示：是否进行观察曲线，是否查看该项目信息等情况，进行跳转到相应的曲线界面（如图6）。</w:t>
      </w:r>
    </w:p>
    <w:p>
      <w:pPr>
        <w:spacing w:before="120" w:line="360" w:lineRule="auto"/>
        <w:ind w:firstLine="210" w:firstLineChars="100"/>
        <w:jc w:val="left"/>
      </w:pPr>
      <w:r>
        <w:rPr>
          <w:rFonts w:hint="eastAsia"/>
        </w:rPr>
        <w:t>（3）点击A项目信息的时候是弹出相应的A项目信息情况（里面可能有两个列：一个列为项目信息，一个为项目检测信息）介绍（这里采用相应的弹框，同时支持修改，保存）。具体信息请查看文档中3.1.3.1目录文字说明。</w:t>
      </w:r>
    </w:p>
    <w:p>
      <w:pPr>
        <w:spacing w:before="120"/>
        <w:ind w:firstLine="480"/>
        <w:jc w:val="left"/>
      </w:pPr>
    </w:p>
    <w:p>
      <w:pPr>
        <w:spacing w:before="120"/>
        <w:ind w:firstLine="480"/>
        <w:jc w:val="left"/>
      </w:pPr>
      <w:r>
        <w:drawing>
          <wp:inline distT="0" distB="0" distL="0" distR="0">
            <wp:extent cx="5273040" cy="2697480"/>
            <wp:effectExtent l="0" t="0" r="381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273040" cy="2697480"/>
                    </a:xfrm>
                    <a:prstGeom prst="rect">
                      <a:avLst/>
                    </a:prstGeom>
                    <a:noFill/>
                    <a:ln>
                      <a:noFill/>
                    </a:ln>
                  </pic:spPr>
                </pic:pic>
              </a:graphicData>
            </a:graphic>
          </wp:inline>
        </w:drawing>
      </w:r>
    </w:p>
    <w:p>
      <w:pPr>
        <w:spacing w:before="120"/>
        <w:ind w:firstLine="480"/>
        <w:jc w:val="center"/>
      </w:pPr>
      <w:r>
        <w:rPr>
          <w:rFonts w:hint="eastAsia"/>
        </w:rPr>
        <w:t>图 4</w:t>
      </w:r>
    </w:p>
    <w:p>
      <w:pPr>
        <w:spacing w:line="360" w:lineRule="auto"/>
        <w:ind w:firstLine="420"/>
        <w:rPr>
          <w:rFonts w:ascii="宋体" w:hAnsi="宋体"/>
          <w:szCs w:val="21"/>
        </w:rPr>
      </w:pPr>
    </w:p>
    <w:p>
      <w:pPr>
        <w:pStyle w:val="4"/>
        <w:numPr>
          <w:ilvl w:val="2"/>
          <w:numId w:val="0"/>
        </w:numPr>
        <w:tabs>
          <w:tab w:val="left" w:pos="851"/>
        </w:tabs>
        <w:rPr>
          <w:rFonts w:ascii="宋体" w:hAnsi="宋体"/>
        </w:rPr>
      </w:pPr>
      <w:bookmarkStart w:id="153" w:name="_Toc473746078"/>
      <w:r>
        <w:rPr>
          <w:rFonts w:hint="eastAsia" w:ascii="宋体" w:hAnsi="宋体"/>
        </w:rPr>
        <w:t>5.1.</w:t>
      </w:r>
      <w:r>
        <w:rPr>
          <w:rFonts w:ascii="宋体" w:hAnsi="宋体"/>
        </w:rPr>
        <w:t>5</w:t>
      </w:r>
      <w:bookmarkStart w:id="154" w:name="_Toc29901"/>
      <w:r>
        <w:rPr>
          <w:rFonts w:hint="eastAsia"/>
        </w:rPr>
        <w:t>图5描述</w:t>
      </w:r>
      <w:bookmarkEnd w:id="153"/>
      <w:bookmarkEnd w:id="154"/>
    </w:p>
    <w:p>
      <w:pPr>
        <w:spacing w:before="120" w:line="360" w:lineRule="auto"/>
        <w:ind w:firstLine="480"/>
        <w:jc w:val="left"/>
      </w:pPr>
      <w:r>
        <w:t>注</w:t>
      </w:r>
      <w:r>
        <w:rPr>
          <w:rFonts w:hint="eastAsia"/>
        </w:rPr>
        <w:t>：（1）</w:t>
      </w:r>
      <w:r>
        <w:t>统计信息以柱状图</w:t>
      </w:r>
      <w:r>
        <w:rPr>
          <w:rFonts w:hint="eastAsia"/>
        </w:rPr>
        <w:t>、</w:t>
      </w:r>
      <w:r>
        <w:t>饼状图</w:t>
      </w:r>
      <w:r>
        <w:rPr>
          <w:rFonts w:hint="eastAsia"/>
        </w:rPr>
        <w:t>、点阵或其他更好方式显示，同时在图形下面能展示相应的数据秒速</w:t>
      </w:r>
    </w:p>
    <w:p>
      <w:pPr>
        <w:spacing w:before="120" w:line="360" w:lineRule="auto"/>
        <w:ind w:firstLine="210" w:firstLineChars="100"/>
        <w:jc w:val="left"/>
      </w:pPr>
      <w:r>
        <w:rPr>
          <w:rFonts w:hint="eastAsia"/>
        </w:rPr>
        <w:t>（2）点击A项目信息的时候是弹出相应的A项目信息（里面可能有两个列：一个列为项目信息，一个为项目检测信息）情况介绍（这里采用相应的弹框，同时支持修改，保存）。具体信息请查看文档中3.1.3.1目录文字说明。</w:t>
      </w:r>
    </w:p>
    <w:p>
      <w:pPr>
        <w:spacing w:before="120" w:line="360" w:lineRule="auto"/>
        <w:ind w:firstLine="210" w:firstLineChars="100"/>
        <w:jc w:val="left"/>
      </w:pPr>
      <w:r>
        <w:rPr>
          <w:rFonts w:hint="eastAsia"/>
        </w:rPr>
        <w:t>（3）点击A边坡信息的时候是（1）弹出相应的A边坡信息（里面可能有两个列：一个列为边坡详细信息，一个为边坡检测信息，以及后期需要加入的边坡养护人员管理）情况介绍（这里采用相应的弹框，同时支持修改，保存）。（2）同时项目地图界面进行刷新具体信息请查看文档中3.1.3.1目录文字说明。</w:t>
      </w:r>
    </w:p>
    <w:p>
      <w:pPr>
        <w:spacing w:before="120"/>
        <w:ind w:firstLine="210" w:firstLineChars="100"/>
        <w:jc w:val="left"/>
      </w:pPr>
    </w:p>
    <w:p>
      <w:pPr>
        <w:spacing w:before="120"/>
        <w:ind w:firstLine="480"/>
        <w:jc w:val="left"/>
      </w:pPr>
      <w:r>
        <w:drawing>
          <wp:inline distT="0" distB="0" distL="0" distR="0">
            <wp:extent cx="5265420" cy="268224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265420" cy="2682240"/>
                    </a:xfrm>
                    <a:prstGeom prst="rect">
                      <a:avLst/>
                    </a:prstGeom>
                    <a:noFill/>
                    <a:ln>
                      <a:noFill/>
                    </a:ln>
                  </pic:spPr>
                </pic:pic>
              </a:graphicData>
            </a:graphic>
          </wp:inline>
        </w:drawing>
      </w:r>
    </w:p>
    <w:p>
      <w:pPr>
        <w:spacing w:before="120" w:line="360" w:lineRule="auto"/>
        <w:ind w:firstLine="480"/>
        <w:jc w:val="left"/>
      </w:pPr>
      <w:r>
        <w:rPr>
          <w:rFonts w:hint="eastAsia"/>
        </w:rPr>
        <w:t>说明:曲线监控-数据报表-边坡列表都放在地图上面点击,某条线或者某条边坡进行展示.在界面右上方不要显示.增加一个系统退出按钮</w:t>
      </w:r>
    </w:p>
    <w:p>
      <w:pPr>
        <w:spacing w:before="120"/>
        <w:ind w:firstLine="480"/>
        <w:jc w:val="left"/>
      </w:pPr>
      <w:r>
        <w:rPr>
          <w:rFonts w:hint="eastAsia"/>
        </w:rPr>
        <w:t>图5</w:t>
      </w:r>
    </w:p>
    <w:p>
      <w:pPr>
        <w:spacing w:line="360" w:lineRule="auto"/>
        <w:ind w:firstLine="420"/>
        <w:rPr>
          <w:rFonts w:ascii="宋体" w:hAnsi="宋体"/>
          <w:szCs w:val="21"/>
        </w:rPr>
      </w:pPr>
    </w:p>
    <w:p>
      <w:pPr>
        <w:pStyle w:val="4"/>
        <w:numPr>
          <w:ilvl w:val="2"/>
          <w:numId w:val="0"/>
        </w:numPr>
        <w:tabs>
          <w:tab w:val="left" w:pos="851"/>
        </w:tabs>
        <w:rPr>
          <w:rFonts w:ascii="宋体" w:hAnsi="宋体"/>
        </w:rPr>
      </w:pPr>
      <w:bookmarkStart w:id="155" w:name="_Toc473746079"/>
      <w:r>
        <w:rPr>
          <w:rFonts w:hint="eastAsia" w:ascii="宋体" w:hAnsi="宋体"/>
        </w:rPr>
        <w:t>5.1.</w:t>
      </w:r>
      <w:r>
        <w:rPr>
          <w:rFonts w:ascii="宋体" w:hAnsi="宋体"/>
        </w:rPr>
        <w:t>6</w:t>
      </w:r>
      <w:bookmarkStart w:id="156" w:name="_Toc29359"/>
      <w:r>
        <w:rPr>
          <w:rFonts w:hint="eastAsia"/>
        </w:rPr>
        <w:t>图6描述</w:t>
      </w:r>
      <w:bookmarkEnd w:id="155"/>
      <w:bookmarkEnd w:id="156"/>
    </w:p>
    <w:p>
      <w:pPr>
        <w:spacing w:before="120" w:line="360" w:lineRule="auto"/>
        <w:ind w:firstLine="480"/>
      </w:pPr>
      <w:r>
        <w:rPr>
          <w:rFonts w:hint="eastAsia"/>
        </w:rPr>
        <w:t>点击某卫星地体上面具体一条线路：</w:t>
      </w:r>
    </w:p>
    <w:p>
      <w:pPr>
        <w:spacing w:before="120" w:line="360" w:lineRule="auto"/>
        <w:ind w:firstLine="480"/>
      </w:pPr>
      <w:r>
        <w:rPr>
          <w:rFonts w:hint="eastAsia"/>
        </w:rPr>
        <w:t>点击项目线路地图上面点击该项目线路查看具体边坡信息状态，那么就出现如下图6所示。同时在图6右侧能进行相应的条件搜索功能。进行在卫星地图上面显示不同条件的边坡。</w:t>
      </w:r>
    </w:p>
    <w:p>
      <w:pPr>
        <w:spacing w:before="120"/>
        <w:ind w:firstLine="480"/>
        <w:jc w:val="left"/>
      </w:pPr>
      <w:r>
        <w:drawing>
          <wp:inline distT="0" distB="0" distL="0" distR="0">
            <wp:extent cx="5273040" cy="2773680"/>
            <wp:effectExtent l="0" t="0" r="381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273040" cy="2773680"/>
                    </a:xfrm>
                    <a:prstGeom prst="rect">
                      <a:avLst/>
                    </a:prstGeom>
                    <a:noFill/>
                    <a:ln>
                      <a:noFill/>
                    </a:ln>
                  </pic:spPr>
                </pic:pic>
              </a:graphicData>
            </a:graphic>
          </wp:inline>
        </w:drawing>
      </w:r>
    </w:p>
    <w:p>
      <w:pPr>
        <w:spacing w:before="120"/>
        <w:ind w:firstLine="480"/>
        <w:jc w:val="left"/>
      </w:pPr>
      <w:r>
        <w:rPr>
          <w:rFonts w:hint="eastAsia"/>
        </w:rPr>
        <w:t>说明:曲线监控-数据报表-边坡列表都放在地图上面点击,某条线或者某条边坡进行展示.</w:t>
      </w:r>
    </w:p>
    <w:p>
      <w:pPr>
        <w:spacing w:before="120"/>
        <w:ind w:firstLine="480"/>
        <w:jc w:val="left"/>
      </w:pPr>
    </w:p>
    <w:p>
      <w:pPr>
        <w:spacing w:before="120"/>
        <w:ind w:firstLine="480"/>
        <w:jc w:val="center"/>
      </w:pPr>
      <w:r>
        <w:rPr>
          <w:rFonts w:hint="eastAsia"/>
        </w:rPr>
        <w:t>图6</w:t>
      </w:r>
    </w:p>
    <w:p>
      <w:pPr>
        <w:spacing w:line="360" w:lineRule="auto"/>
        <w:ind w:firstLine="420"/>
        <w:rPr>
          <w:rFonts w:ascii="宋体" w:hAnsi="宋体"/>
          <w:szCs w:val="21"/>
        </w:rPr>
      </w:pPr>
    </w:p>
    <w:p>
      <w:pPr>
        <w:pStyle w:val="4"/>
        <w:numPr>
          <w:ilvl w:val="2"/>
          <w:numId w:val="0"/>
        </w:numPr>
        <w:tabs>
          <w:tab w:val="left" w:pos="851"/>
        </w:tabs>
        <w:rPr>
          <w:rFonts w:ascii="宋体" w:hAnsi="宋体"/>
        </w:rPr>
      </w:pPr>
      <w:bookmarkStart w:id="157" w:name="_Toc473746080"/>
      <w:r>
        <w:rPr>
          <w:rFonts w:hint="eastAsia" w:ascii="宋体" w:hAnsi="宋体"/>
        </w:rPr>
        <w:t>5.1.</w:t>
      </w:r>
      <w:r>
        <w:rPr>
          <w:rFonts w:ascii="宋体" w:hAnsi="宋体"/>
        </w:rPr>
        <w:t>7</w:t>
      </w:r>
      <w:bookmarkStart w:id="158" w:name="_Toc15784"/>
      <w:r>
        <w:rPr>
          <w:rFonts w:hint="eastAsia"/>
        </w:rPr>
        <w:t>图7描述</w:t>
      </w:r>
      <w:bookmarkEnd w:id="157"/>
      <w:bookmarkEnd w:id="158"/>
    </w:p>
    <w:p>
      <w:pPr>
        <w:spacing w:before="120" w:line="360" w:lineRule="auto"/>
        <w:ind w:firstLine="480"/>
      </w:pPr>
      <w:r>
        <w:rPr>
          <w:rFonts w:hint="eastAsia"/>
        </w:rPr>
        <w:t>点击卫星地图上面某一个具体边坡监测信息</w:t>
      </w:r>
    </w:p>
    <w:p>
      <w:pPr>
        <w:spacing w:before="120" w:line="360" w:lineRule="auto"/>
        <w:ind w:firstLine="480"/>
      </w:pPr>
      <w:r>
        <w:rPr>
          <w:rFonts w:hint="eastAsia"/>
        </w:rPr>
        <w:t>（1）点击监测内容与监测断面点击会出现如图8所示。</w:t>
      </w:r>
    </w:p>
    <w:p>
      <w:pPr>
        <w:spacing w:before="120" w:line="360" w:lineRule="auto"/>
        <w:ind w:firstLine="480"/>
      </w:pPr>
      <w:r>
        <w:rPr>
          <w:rFonts w:hint="eastAsia"/>
        </w:rPr>
        <w:t>（2）点击监测流程是出现相应的监测流程图</w:t>
      </w:r>
    </w:p>
    <w:p>
      <w:pPr>
        <w:spacing w:before="120" w:line="360" w:lineRule="auto"/>
        <w:ind w:firstLine="480"/>
      </w:pPr>
      <w:r>
        <w:rPr>
          <w:rFonts w:hint="eastAsia"/>
        </w:rPr>
        <w:t>（3）点击导出，或者打印这里是制作相应的报表，这里是以项目-边坡为主的pdf.</w:t>
      </w:r>
    </w:p>
    <w:p>
      <w:pPr>
        <w:spacing w:before="120" w:line="360" w:lineRule="auto"/>
        <w:ind w:firstLine="480"/>
      </w:pPr>
      <w:r>
        <w:rPr>
          <w:rFonts w:hint="eastAsia"/>
        </w:rPr>
        <w:t>（4）在数据报表里面也可以生成相应的报表文件。这里报表文件格式可以在之后进行详细讨论。参考：日报表，月报表，季度报表，年度报表，同时进行报表内容讨论。</w:t>
      </w:r>
    </w:p>
    <w:p>
      <w:pPr>
        <w:spacing w:before="120" w:line="360" w:lineRule="auto"/>
        <w:ind w:firstLine="480"/>
      </w:pPr>
      <w:r>
        <w:rPr>
          <w:rFonts w:hint="eastAsia"/>
        </w:rPr>
        <w:t>具体如下图：</w:t>
      </w:r>
    </w:p>
    <w:p>
      <w:pPr>
        <w:spacing w:before="120"/>
        <w:ind w:firstLine="480"/>
      </w:pPr>
      <w:r>
        <w:drawing>
          <wp:inline distT="0" distB="0" distL="0" distR="0">
            <wp:extent cx="5265420" cy="2689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5265420" cy="2689860"/>
                    </a:xfrm>
                    <a:prstGeom prst="rect">
                      <a:avLst/>
                    </a:prstGeom>
                    <a:noFill/>
                    <a:ln>
                      <a:noFill/>
                    </a:ln>
                  </pic:spPr>
                </pic:pic>
              </a:graphicData>
            </a:graphic>
          </wp:inline>
        </w:drawing>
      </w:r>
    </w:p>
    <w:p>
      <w:pPr>
        <w:spacing w:before="120" w:line="360" w:lineRule="auto"/>
        <w:ind w:firstLine="480"/>
        <w:jc w:val="left"/>
      </w:pPr>
      <w:r>
        <w:rPr>
          <w:rFonts w:hint="eastAsia"/>
        </w:rPr>
        <w:t>说明:曲线监控-数据报表-边坡列表都放在地图上面点击,某条线或者某条边坡进行展示.在界面右上方不要显示.增加一个系统退出按钮</w:t>
      </w:r>
    </w:p>
    <w:p>
      <w:pPr>
        <w:spacing w:before="120"/>
        <w:ind w:firstLine="480"/>
      </w:pPr>
    </w:p>
    <w:p>
      <w:pPr>
        <w:spacing w:before="120"/>
        <w:ind w:firstLine="480"/>
        <w:jc w:val="center"/>
      </w:pPr>
      <w:r>
        <w:rPr>
          <w:rFonts w:hint="eastAsia"/>
        </w:rPr>
        <w:t>图7</w:t>
      </w:r>
    </w:p>
    <w:p>
      <w:pPr>
        <w:spacing w:before="120" w:line="360" w:lineRule="auto"/>
        <w:ind w:firstLine="480"/>
      </w:pPr>
      <w:r>
        <w:rPr>
          <w:rFonts w:ascii="宋体" w:hAnsi="宋体"/>
        </w:rPr>
        <w:t>地表变形监测</w:t>
      </w:r>
      <w:r>
        <w:rPr>
          <w:rFonts w:hint="eastAsia" w:ascii="宋体" w:hAnsi="宋体"/>
        </w:rPr>
        <w:t>：</w:t>
      </w:r>
    </w:p>
    <w:p>
      <w:pPr>
        <w:spacing w:before="120" w:line="360" w:lineRule="auto"/>
        <w:ind w:firstLine="480"/>
        <w:jc w:val="left"/>
        <w:rPr>
          <w:rFonts w:ascii="宋体" w:hAnsi="宋体"/>
        </w:rPr>
      </w:pPr>
      <w:r>
        <w:rPr>
          <w:rFonts w:hint="eastAsia" w:ascii="宋体" w:hAnsi="宋体"/>
        </w:rPr>
        <w:t>（1）</w:t>
      </w:r>
      <w:r>
        <w:rPr>
          <w:rFonts w:ascii="宋体" w:hAnsi="宋体"/>
        </w:rPr>
        <w:t>点击</w:t>
      </w:r>
      <w:r>
        <w:rPr>
          <w:rFonts w:hint="eastAsia" w:ascii="宋体" w:hAnsi="宋体"/>
        </w:rPr>
        <w:t>图7</w:t>
      </w:r>
      <w:r>
        <w:rPr>
          <w:rFonts w:ascii="宋体" w:hAnsi="宋体"/>
        </w:rPr>
        <w:t>右侧功能按钮后视图</w:t>
      </w:r>
      <w:r>
        <w:rPr>
          <w:rFonts w:hint="eastAsia" w:ascii="宋体" w:hAnsi="宋体"/>
        </w:rPr>
        <w:t>界面</w:t>
      </w:r>
      <w:r>
        <w:rPr>
          <w:rFonts w:ascii="宋体" w:hAnsi="宋体"/>
        </w:rPr>
        <w:t>出现相应</w:t>
      </w:r>
      <w:r>
        <w:rPr>
          <w:rFonts w:hint="eastAsia" w:ascii="宋体" w:hAnsi="宋体"/>
        </w:rPr>
        <w:t>窗口；</w:t>
      </w:r>
    </w:p>
    <w:p>
      <w:pPr>
        <w:spacing w:before="120" w:line="360" w:lineRule="auto"/>
        <w:ind w:firstLine="480"/>
        <w:jc w:val="left"/>
      </w:pPr>
      <w:r>
        <w:rPr>
          <w:rFonts w:hint="eastAsia"/>
        </w:rPr>
        <w:t>（</w:t>
      </w:r>
      <w:r>
        <w:t>2</w:t>
      </w:r>
      <w:r>
        <w:rPr>
          <w:rFonts w:hint="eastAsia"/>
        </w:rPr>
        <w:t>）点击右侧图7</w:t>
      </w:r>
      <w:r>
        <w:rPr>
          <w:rFonts w:hint="eastAsia"/>
          <w:bdr w:val="single" w:color="auto" w:sz="4" w:space="0"/>
        </w:rPr>
        <w:t>监测点列表</w:t>
      </w:r>
      <w:r>
        <w:rPr>
          <w:rFonts w:hint="eastAsia"/>
        </w:rPr>
        <w:t>（通过</w:t>
      </w:r>
      <w:r>
        <w:rPr>
          <w:rFonts w:hint="eastAsia"/>
          <w:bdr w:val="single" w:color="auto" w:sz="4" w:space="0"/>
        </w:rPr>
        <w:t>监测内容</w:t>
      </w:r>
      <w:r>
        <w:rPr>
          <w:rFonts w:hint="eastAsia"/>
        </w:rPr>
        <w:t>、</w:t>
      </w:r>
      <w:r>
        <w:rPr>
          <w:rFonts w:hint="eastAsia"/>
          <w:bdr w:val="single" w:color="auto" w:sz="4" w:space="0"/>
        </w:rPr>
        <w:t>监测断面</w:t>
      </w:r>
      <w:r>
        <w:rPr>
          <w:rFonts w:hint="eastAsia"/>
        </w:rPr>
        <w:t>级联筛选）出现此监测点的当前监测曲线窗口，如图 8，并带有时间选择按钮，输入时间段可查看历史曲线，如下图所示</w:t>
      </w:r>
    </w:p>
    <w:p>
      <w:pPr>
        <w:spacing w:before="120" w:line="360" w:lineRule="auto"/>
        <w:ind w:firstLine="400"/>
        <w:jc w:val="left"/>
        <w:rPr>
          <w:sz w:val="20"/>
        </w:rPr>
      </w:pPr>
      <w:r>
        <w:rPr>
          <w:sz w:val="20"/>
        </w:rPr>
        <w:t>注</w:t>
      </w:r>
      <w:r>
        <w:rPr>
          <w:rFonts w:hint="eastAsia"/>
          <w:sz w:val="20"/>
        </w:rPr>
        <w:t>：</w:t>
      </w:r>
      <w:r>
        <w:rPr>
          <w:sz w:val="20"/>
        </w:rPr>
        <w:t>通过设置时间范围</w:t>
      </w:r>
      <w:r>
        <w:rPr>
          <w:rFonts w:hint="eastAsia"/>
          <w:sz w:val="20"/>
        </w:rPr>
        <w:t>，</w:t>
      </w:r>
      <w:r>
        <w:rPr>
          <w:sz w:val="20"/>
        </w:rPr>
        <w:t>显示某段时间的历时监测曲线或者监测数据</w:t>
      </w:r>
      <w:r>
        <w:rPr>
          <w:rFonts w:hint="eastAsia"/>
          <w:sz w:val="20"/>
        </w:rPr>
        <w:t>，</w:t>
      </w:r>
      <w:r>
        <w:rPr>
          <w:sz w:val="20"/>
        </w:rPr>
        <w:t>包括曲线框内的内容项</w:t>
      </w:r>
      <w:r>
        <w:rPr>
          <w:rFonts w:hint="eastAsia"/>
          <w:sz w:val="20"/>
        </w:rPr>
        <w:t>；</w:t>
      </w:r>
    </w:p>
    <w:p>
      <w:pPr>
        <w:spacing w:before="120"/>
        <w:ind w:firstLine="480"/>
      </w:pPr>
      <w:r>
        <w:drawing>
          <wp:inline distT="0" distB="0" distL="0" distR="0">
            <wp:extent cx="5273040" cy="2705100"/>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5273040" cy="2705100"/>
                    </a:xfrm>
                    <a:prstGeom prst="rect">
                      <a:avLst/>
                    </a:prstGeom>
                    <a:noFill/>
                    <a:ln>
                      <a:noFill/>
                    </a:ln>
                  </pic:spPr>
                </pic:pic>
              </a:graphicData>
            </a:graphic>
          </wp:inline>
        </w:drawing>
      </w:r>
    </w:p>
    <w:p>
      <w:pPr>
        <w:spacing w:before="120" w:line="360" w:lineRule="auto"/>
        <w:ind w:firstLine="480"/>
        <w:jc w:val="left"/>
      </w:pPr>
      <w:r>
        <w:rPr>
          <w:rFonts w:hint="eastAsia"/>
        </w:rPr>
        <w:t>说明:曲线监控-数据报表-边坡列表都放在地图上面点击,某条线或者某条边坡进行展示.在界面右上方不要显示.增加一个系统退出按钮</w:t>
      </w:r>
    </w:p>
    <w:p>
      <w:pPr>
        <w:spacing w:before="120" w:line="360" w:lineRule="auto"/>
        <w:ind w:firstLine="480"/>
      </w:pPr>
    </w:p>
    <w:p>
      <w:pPr>
        <w:spacing w:before="120" w:line="360" w:lineRule="auto"/>
        <w:ind w:firstLine="480"/>
      </w:pPr>
      <w:r>
        <w:rPr>
          <w:rFonts w:hint="eastAsia"/>
        </w:rPr>
        <w:t>图8、</w:t>
      </w:r>
    </w:p>
    <w:p>
      <w:pPr>
        <w:spacing w:before="120" w:line="360" w:lineRule="auto"/>
        <w:ind w:firstLine="480"/>
      </w:pPr>
      <w:r>
        <w:rPr>
          <w:rFonts w:hint="eastAsia"/>
        </w:rPr>
        <w:t>注:请在图8上面写清楚该曲线的所属项目,所属边坡</w:t>
      </w:r>
    </w:p>
    <w:p>
      <w:pPr>
        <w:spacing w:before="120" w:line="360" w:lineRule="auto"/>
        <w:ind w:firstLine="480"/>
      </w:pPr>
      <w:r>
        <w:t>深部</w:t>
      </w:r>
      <w:r>
        <w:rPr>
          <w:rFonts w:hint="eastAsia"/>
        </w:rPr>
        <w:t>变形</w:t>
      </w:r>
      <w:r>
        <w:t>监测</w:t>
      </w:r>
      <w:r>
        <w:rPr>
          <w:rFonts w:hint="eastAsia"/>
        </w:rPr>
        <w:t>：</w:t>
      </w:r>
      <w:r>
        <w:t>如下图所示</w:t>
      </w:r>
    </w:p>
    <w:p>
      <w:pPr>
        <w:spacing w:before="120"/>
        <w:ind w:firstLine="480"/>
      </w:pPr>
      <w:r>
        <w:pict>
          <v:rect id="矩形 70" o:spid="_x0000_s1097" o:spt="1" style="position:absolute;left:0pt;margin-left:181.65pt;margin-top:12.9pt;height:24.4pt;width:82.25pt;z-index:251664384;v-text-anchor:middle;mso-width-relative:page;mso-height-relative:page;" fillcolor="#5B9BD5"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">
            <v:path/>
            <v:fill on="t" focussize="0,0"/>
            <v:stroke on="f"/>
            <v:imagedata o:title=""/>
            <o:lock v:ext="edit"/>
            <v:textbox>
              <w:txbxContent>
                <w:p>
                  <w:pPr>
                    <w:adjustRightInd w:val="0"/>
                    <w:snapToGrid w:val="0"/>
                    <w:spacing w:before="120"/>
                    <w:ind w:firstLine="261"/>
                    <w:jc w:val="center"/>
                    <w:rPr>
                      <w:b/>
                      <w:sz w:val="13"/>
                    </w:rPr>
                  </w:pPr>
                  <w:r>
                    <w:rPr>
                      <w:rFonts w:hint="eastAsia"/>
                      <w:b/>
                      <w:sz w:val="13"/>
                    </w:rPr>
                    <w:t>孔口</w:t>
                  </w:r>
                  <w:r>
                    <w:rPr>
                      <w:b/>
                      <w:sz w:val="13"/>
                    </w:rPr>
                    <w:t>位移曲线</w:t>
                  </w:r>
                </w:p>
              </w:txbxContent>
            </v:textbox>
          </v:rect>
        </w:pict>
      </w:r>
      <w:r>
        <w:drawing>
          <wp:inline distT="0" distB="0" distL="0" distR="0">
            <wp:extent cx="2796540" cy="2987040"/>
            <wp:effectExtent l="0" t="0" r="381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2796540" cy="2987040"/>
                    </a:xfrm>
                    <a:prstGeom prst="rect">
                      <a:avLst/>
                    </a:prstGeom>
                    <a:noFill/>
                    <a:ln>
                      <a:noFill/>
                    </a:ln>
                  </pic:spPr>
                </pic:pic>
              </a:graphicData>
            </a:graphic>
          </wp:inline>
        </w:drawing>
      </w:r>
    </w:p>
    <w:p>
      <w:pPr>
        <w:spacing w:before="120"/>
        <w:ind w:firstLine="400"/>
        <w:rPr>
          <w:sz w:val="20"/>
        </w:rPr>
      </w:pPr>
      <w:r>
        <w:rPr>
          <w:rFonts w:hint="eastAsia"/>
          <w:sz w:val="20"/>
        </w:rPr>
        <w:t>点击</w:t>
      </w:r>
      <w:r>
        <w:rPr>
          <w:rFonts w:hint="eastAsia"/>
          <w:sz w:val="20"/>
          <w:bdr w:val="single" w:color="auto" w:sz="4" w:space="0"/>
        </w:rPr>
        <w:t>孔口位移曲线</w:t>
      </w:r>
      <w:r>
        <w:rPr>
          <w:rFonts w:hint="eastAsia"/>
          <w:sz w:val="20"/>
        </w:rPr>
        <w:t>出现深部位移监测点的</w:t>
      </w:r>
      <w:r>
        <w:rPr>
          <w:rFonts w:hint="eastAsia"/>
          <w:b/>
          <w:sz w:val="20"/>
        </w:rPr>
        <w:t>孔口</w:t>
      </w:r>
      <w:r>
        <w:rPr>
          <w:rFonts w:hint="eastAsia"/>
          <w:sz w:val="20"/>
        </w:rPr>
        <w:t>时间位移曲线（数据）窗口，内容如下图8所示</w:t>
      </w:r>
    </w:p>
    <w:p>
      <w:pPr>
        <w:spacing w:before="120"/>
        <w:ind w:firstLine="480"/>
      </w:pPr>
      <w:r>
        <w:drawing>
          <wp:inline distT="0" distB="0" distL="0" distR="0">
            <wp:extent cx="5273040" cy="270510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5273040" cy="2705100"/>
                    </a:xfrm>
                    <a:prstGeom prst="rect">
                      <a:avLst/>
                    </a:prstGeom>
                    <a:noFill/>
                    <a:ln>
                      <a:noFill/>
                    </a:ln>
                  </pic:spPr>
                </pic:pic>
              </a:graphicData>
            </a:graphic>
          </wp:inline>
        </w:drawing>
      </w:r>
    </w:p>
    <w:p>
      <w:pPr>
        <w:spacing w:before="120" w:line="360" w:lineRule="auto"/>
        <w:ind w:firstLine="480"/>
        <w:jc w:val="left"/>
      </w:pPr>
      <w:r>
        <w:rPr>
          <w:rFonts w:hint="eastAsia"/>
        </w:rPr>
        <w:t>说明:曲线监控-数据报表-边坡列表都放在地图上面点击,某条线或者某条边坡进行展示.在界面右上方不要显示.增加一个系统退出按钮</w:t>
      </w:r>
    </w:p>
    <w:p>
      <w:pPr>
        <w:spacing w:before="120" w:line="360" w:lineRule="auto"/>
        <w:ind w:firstLine="480"/>
      </w:pPr>
    </w:p>
    <w:p>
      <w:pPr>
        <w:spacing w:before="120" w:line="360" w:lineRule="auto"/>
        <w:ind w:firstLine="480"/>
        <w:jc w:val="center"/>
      </w:pPr>
      <w:r>
        <w:rPr>
          <w:rFonts w:hint="eastAsia"/>
        </w:rPr>
        <w:t>图8</w:t>
      </w:r>
    </w:p>
    <w:p>
      <w:pPr>
        <w:spacing w:before="120" w:line="360" w:lineRule="auto"/>
        <w:ind w:firstLine="480"/>
        <w:jc w:val="left"/>
        <w:rPr>
          <w:rFonts w:ascii="宋体" w:hAnsi="宋体"/>
        </w:rPr>
      </w:pPr>
      <w:r>
        <w:rPr>
          <w:rFonts w:hint="eastAsia" w:ascii="宋体" w:hAnsi="宋体"/>
        </w:rPr>
        <w:t>（3）监测点列表功能区为下拉菜单形式，深部位移监测仪器为用井上装置编号代替，点击时显示整个深部位移监测曲线；地表监测仪器为仪器编号，点击时出现该点位的监测曲线。</w:t>
      </w:r>
    </w:p>
    <w:p>
      <w:pPr>
        <w:spacing w:before="120" w:line="360" w:lineRule="auto"/>
        <w:ind w:firstLine="480"/>
        <w:jc w:val="left"/>
      </w:pPr>
      <w:r>
        <w:rPr>
          <w:rFonts w:hint="eastAsia"/>
        </w:rPr>
        <w:t>（</w:t>
      </w:r>
      <w:r>
        <w:t>4</w:t>
      </w:r>
      <w:r>
        <w:rPr>
          <w:rFonts w:hint="eastAsia"/>
        </w:rPr>
        <w:t>）基本信息窗口出现内容参见下文补充</w:t>
      </w:r>
      <w:r>
        <w:t>一</w:t>
      </w:r>
      <w:r>
        <w:rPr>
          <w:rFonts w:hint="eastAsia"/>
        </w:rPr>
        <w:t>。</w:t>
      </w:r>
    </w:p>
    <w:p>
      <w:pPr>
        <w:spacing w:before="120" w:line="360" w:lineRule="auto"/>
        <w:ind w:firstLine="480"/>
        <w:jc w:val="left"/>
      </w:pPr>
      <w:r>
        <w:rPr>
          <w:rFonts w:hint="eastAsia"/>
        </w:rPr>
        <w:t>（5）点击</w:t>
      </w:r>
      <w:r>
        <w:rPr>
          <w:rFonts w:hint="eastAsia"/>
          <w:bdr w:val="single" w:color="auto" w:sz="4" w:space="0"/>
        </w:rPr>
        <w:t>监测断面列表</w:t>
      </w:r>
      <w:r>
        <w:rPr>
          <w:rFonts w:hint="eastAsia"/>
        </w:rPr>
        <w:t>（或者其它非列表形式），列出该边坡的所有监测断面，点击某监测断面，出现该监测断面的所有监测仪器的监测曲线（曲线顺序按高度由上到下排列）。如下图所示：</w:t>
      </w:r>
    </w:p>
    <w:p>
      <w:pPr>
        <w:spacing w:before="120"/>
        <w:ind w:firstLine="480"/>
        <w:jc w:val="left"/>
      </w:pPr>
      <w:r>
        <w:drawing>
          <wp:inline distT="0" distB="0" distL="0" distR="0">
            <wp:extent cx="5265420" cy="271272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65420" cy="2712720"/>
                    </a:xfrm>
                    <a:prstGeom prst="rect">
                      <a:avLst/>
                    </a:prstGeom>
                    <a:noFill/>
                    <a:ln>
                      <a:noFill/>
                    </a:ln>
                  </pic:spPr>
                </pic:pic>
              </a:graphicData>
            </a:graphic>
          </wp:inline>
        </w:drawing>
      </w:r>
    </w:p>
    <w:p>
      <w:pPr>
        <w:spacing w:before="120"/>
        <w:ind w:firstLine="480"/>
        <w:jc w:val="center"/>
      </w:pPr>
      <w:r>
        <w:rPr>
          <w:rFonts w:hint="eastAsia"/>
        </w:rPr>
        <w:t>图9</w:t>
      </w:r>
    </w:p>
    <w:p>
      <w:pPr>
        <w:spacing w:line="360" w:lineRule="auto"/>
        <w:ind w:firstLine="420"/>
        <w:rPr>
          <w:rFonts w:ascii="宋体" w:hAnsi="宋体"/>
          <w:color w:val="0000FF"/>
          <w:szCs w:val="21"/>
        </w:rPr>
      </w:pPr>
    </w:p>
    <w:p>
      <w:pPr>
        <w:pStyle w:val="3"/>
        <w:keepLines w:val="0"/>
        <w:numPr>
          <w:ilvl w:val="1"/>
          <w:numId w:val="3"/>
        </w:numPr>
        <w:tabs>
          <w:tab w:val="left" w:pos="0"/>
        </w:tabs>
        <w:spacing w:after="60" w:line="240" w:lineRule="auto"/>
        <w:ind w:left="0" w:firstLine="0"/>
        <w:jc w:val="left"/>
        <w:rPr>
          <w:rFonts w:ascii="宋体" w:hAnsi="宋体"/>
          <w:sz w:val="28"/>
          <w:szCs w:val="28"/>
        </w:rPr>
      </w:pPr>
      <w:bookmarkStart w:id="159" w:name="_Toc445691614"/>
      <w:bookmarkStart w:id="160" w:name="_Toc92857866"/>
      <w:bookmarkStart w:id="161" w:name="_Toc473746081"/>
      <w:r>
        <w:rPr>
          <w:rFonts w:hint="eastAsia" w:ascii="宋体" w:hAnsi="宋体"/>
          <w:sz w:val="28"/>
          <w:szCs w:val="28"/>
        </w:rPr>
        <w:t>性能需求</w:t>
      </w:r>
      <w:bookmarkEnd w:id="159"/>
      <w:bookmarkEnd w:id="160"/>
      <w:bookmarkEnd w:id="161"/>
    </w:p>
    <w:p>
      <w:pPr>
        <w:numPr>
          <w:ilvl w:val="0"/>
          <w:numId w:val="39"/>
        </w:numPr>
        <w:tabs>
          <w:tab w:val="left" w:pos="540"/>
          <w:tab w:val="clear" w:pos="1140"/>
        </w:tabs>
        <w:spacing w:line="360" w:lineRule="auto"/>
        <w:ind w:left="540" w:hanging="360"/>
        <w:rPr>
          <w:rFonts w:ascii="宋体" w:hAnsi="宋体"/>
          <w:szCs w:val="21"/>
        </w:rPr>
      </w:pPr>
      <w:r>
        <w:rPr>
          <w:rFonts w:hint="eastAsia" w:ascii="宋体" w:hAnsi="宋体"/>
          <w:szCs w:val="21"/>
        </w:rPr>
        <w:t>从整体来说，本条应具体说明软件、或人与软件交互的静态或动态数值需求。</w:t>
      </w:r>
    </w:p>
    <w:p>
      <w:pPr>
        <w:numPr>
          <w:ilvl w:val="1"/>
          <w:numId w:val="39"/>
        </w:numPr>
        <w:tabs>
          <w:tab w:val="left" w:pos="1080"/>
          <w:tab w:val="clear" w:pos="1560"/>
        </w:tabs>
        <w:spacing w:line="360" w:lineRule="auto"/>
        <w:ind w:left="1080" w:hanging="360"/>
        <w:rPr>
          <w:rFonts w:ascii="宋体" w:hAnsi="宋体"/>
          <w:szCs w:val="21"/>
        </w:rPr>
      </w:pPr>
      <w:r>
        <w:rPr>
          <w:rFonts w:hint="eastAsia" w:ascii="宋体" w:hAnsi="宋体"/>
          <w:szCs w:val="21"/>
        </w:rPr>
        <w:t>静态数值需求可能包括：</w:t>
      </w:r>
    </w:p>
    <w:p>
      <w:pPr>
        <w:spacing w:line="360" w:lineRule="auto"/>
        <w:ind w:firstLine="1260" w:firstLineChars="600"/>
        <w:rPr>
          <w:rFonts w:ascii="宋体" w:hAnsi="宋体"/>
          <w:szCs w:val="21"/>
        </w:rPr>
      </w:pPr>
      <w:r>
        <w:rPr>
          <w:rFonts w:hint="eastAsia" w:ascii="宋体" w:hAnsi="宋体"/>
          <w:szCs w:val="21"/>
        </w:rPr>
        <w:t>1)支持的终端数；</w:t>
      </w:r>
    </w:p>
    <w:p>
      <w:pPr>
        <w:spacing w:line="360" w:lineRule="auto"/>
        <w:ind w:firstLine="1260" w:firstLineChars="600"/>
        <w:rPr>
          <w:rFonts w:ascii="宋体" w:hAnsi="宋体"/>
          <w:szCs w:val="21"/>
        </w:rPr>
      </w:pPr>
      <w:r>
        <w:rPr>
          <w:rFonts w:hint="eastAsia" w:ascii="宋体" w:hAnsi="宋体"/>
          <w:szCs w:val="21"/>
        </w:rPr>
        <w:t>2)支持并行操作的用户数；</w:t>
      </w:r>
    </w:p>
    <w:p>
      <w:pPr>
        <w:spacing w:line="360" w:lineRule="auto"/>
        <w:ind w:firstLine="1260" w:firstLineChars="600"/>
        <w:rPr>
          <w:rFonts w:ascii="宋体" w:hAnsi="宋体"/>
          <w:szCs w:val="21"/>
        </w:rPr>
      </w:pPr>
      <w:r>
        <w:rPr>
          <w:rFonts w:hint="eastAsia" w:ascii="宋体" w:hAnsi="宋体"/>
          <w:szCs w:val="21"/>
        </w:rPr>
        <w:t>3)系统响应的时间特性；</w:t>
      </w:r>
    </w:p>
    <w:p>
      <w:pPr>
        <w:numPr>
          <w:ilvl w:val="1"/>
          <w:numId w:val="39"/>
        </w:numPr>
        <w:tabs>
          <w:tab w:val="left" w:pos="1080"/>
          <w:tab w:val="clear" w:pos="1560"/>
        </w:tabs>
        <w:spacing w:line="360" w:lineRule="auto"/>
        <w:ind w:left="1080" w:hanging="360"/>
        <w:rPr>
          <w:rFonts w:ascii="宋体" w:hAnsi="宋体"/>
          <w:szCs w:val="21"/>
        </w:rPr>
      </w:pPr>
      <w:r>
        <w:rPr>
          <w:rFonts w:hint="eastAsia" w:ascii="宋体" w:hAnsi="宋体"/>
          <w:szCs w:val="21"/>
        </w:rPr>
        <w:t>动态数值需求可能包括：欲处理的事务和任务的数量，以及在正常情况下和峰值工作条件下一定时间周期中处理的数据总量。</w:t>
      </w:r>
    </w:p>
    <w:p>
      <w:pPr>
        <w:pStyle w:val="3"/>
        <w:keepLines w:val="0"/>
        <w:numPr>
          <w:ilvl w:val="1"/>
          <w:numId w:val="3"/>
        </w:numPr>
        <w:tabs>
          <w:tab w:val="left" w:pos="0"/>
        </w:tabs>
        <w:spacing w:after="60" w:line="240" w:lineRule="auto"/>
        <w:ind w:left="0" w:firstLine="0"/>
        <w:jc w:val="left"/>
        <w:rPr>
          <w:rFonts w:ascii="宋体" w:hAnsi="宋体"/>
          <w:sz w:val="28"/>
          <w:szCs w:val="28"/>
        </w:rPr>
      </w:pPr>
      <w:bookmarkStart w:id="162" w:name="_Toc445691618"/>
      <w:bookmarkStart w:id="163" w:name="_Toc92857868"/>
      <w:bookmarkStart w:id="164" w:name="_Toc473746082"/>
      <w:r>
        <w:rPr>
          <w:rFonts w:hint="eastAsia" w:ascii="宋体" w:hAnsi="宋体"/>
          <w:sz w:val="28"/>
          <w:szCs w:val="28"/>
        </w:rPr>
        <w:t>属性</w:t>
      </w:r>
      <w:bookmarkEnd w:id="162"/>
      <w:bookmarkEnd w:id="163"/>
      <w:bookmarkEnd w:id="164"/>
    </w:p>
    <w:p>
      <w:pPr>
        <w:pStyle w:val="4"/>
        <w:numPr>
          <w:ilvl w:val="2"/>
          <w:numId w:val="0"/>
        </w:numPr>
        <w:tabs>
          <w:tab w:val="left" w:pos="851"/>
        </w:tabs>
        <w:rPr>
          <w:rFonts w:ascii="宋体" w:hAnsi="宋体"/>
        </w:rPr>
      </w:pPr>
      <w:bookmarkStart w:id="165" w:name="_Toc473746083"/>
      <w:bookmarkStart w:id="166" w:name="_Toc445691620"/>
      <w:bookmarkStart w:id="167" w:name="_Toc92857869"/>
      <w:r>
        <w:rPr>
          <w:rFonts w:hint="eastAsia" w:ascii="宋体" w:hAnsi="宋体"/>
        </w:rPr>
        <w:t>5.3.1友好性</w:t>
      </w:r>
      <w:bookmarkEnd w:id="165"/>
    </w:p>
    <w:p>
      <w:pPr>
        <w:ind w:firstLine="420" w:firstLineChars="200"/>
        <w:rPr>
          <w:rFonts w:ascii="宋体" w:hAnsi="宋体"/>
          <w:szCs w:val="21"/>
        </w:rPr>
      </w:pPr>
      <w:r>
        <w:rPr>
          <w:rFonts w:hint="eastAsia" w:ascii="宋体" w:hAnsi="宋体"/>
          <w:szCs w:val="21"/>
        </w:rPr>
        <w:t>略。</w:t>
      </w:r>
    </w:p>
    <w:p>
      <w:pPr>
        <w:pStyle w:val="4"/>
        <w:numPr>
          <w:ilvl w:val="2"/>
          <w:numId w:val="0"/>
        </w:numPr>
        <w:tabs>
          <w:tab w:val="left" w:pos="851"/>
        </w:tabs>
        <w:rPr>
          <w:rFonts w:ascii="宋体" w:hAnsi="宋体"/>
        </w:rPr>
      </w:pPr>
      <w:bookmarkStart w:id="168" w:name="_Toc473746084"/>
      <w:r>
        <w:rPr>
          <w:rFonts w:hint="eastAsia" w:ascii="宋体" w:hAnsi="宋体"/>
        </w:rPr>
        <w:t>4.3.2安全性</w:t>
      </w:r>
      <w:bookmarkEnd w:id="166"/>
      <w:bookmarkEnd w:id="167"/>
      <w:bookmarkEnd w:id="168"/>
    </w:p>
    <w:p>
      <w:pPr>
        <w:spacing w:line="360" w:lineRule="auto"/>
        <w:ind w:firstLine="420"/>
        <w:rPr>
          <w:rFonts w:ascii="宋体" w:hAnsi="宋体"/>
          <w:szCs w:val="21"/>
        </w:rPr>
      </w:pPr>
      <w:r>
        <w:rPr>
          <w:rFonts w:hint="eastAsia" w:ascii="宋体" w:hAnsi="宋体"/>
          <w:szCs w:val="21"/>
        </w:rPr>
        <w:t>略。</w:t>
      </w:r>
    </w:p>
    <w:p>
      <w:pPr>
        <w:pStyle w:val="4"/>
        <w:numPr>
          <w:ilvl w:val="2"/>
          <w:numId w:val="0"/>
        </w:numPr>
        <w:tabs>
          <w:tab w:val="left" w:pos="851"/>
        </w:tabs>
        <w:rPr>
          <w:rFonts w:ascii="宋体" w:hAnsi="宋体"/>
        </w:rPr>
      </w:pPr>
      <w:bookmarkStart w:id="169" w:name="_Toc473746085"/>
      <w:bookmarkStart w:id="170" w:name="_Toc445691621"/>
      <w:bookmarkStart w:id="171" w:name="_Toc92857870"/>
      <w:r>
        <w:rPr>
          <w:rFonts w:hint="eastAsia" w:ascii="宋体" w:hAnsi="宋体"/>
        </w:rPr>
        <w:t>4.3.3可维护性</w:t>
      </w:r>
      <w:bookmarkEnd w:id="169"/>
      <w:bookmarkEnd w:id="170"/>
      <w:bookmarkEnd w:id="171"/>
    </w:p>
    <w:p>
      <w:pPr>
        <w:spacing w:line="360" w:lineRule="auto"/>
        <w:ind w:firstLine="420" w:firstLineChars="200"/>
        <w:rPr>
          <w:rFonts w:ascii="宋体" w:hAnsi="宋体"/>
          <w:szCs w:val="21"/>
        </w:rPr>
      </w:pPr>
      <w:r>
        <w:rPr>
          <w:rFonts w:hint="eastAsia" w:ascii="宋体" w:hAnsi="宋体"/>
          <w:szCs w:val="21"/>
        </w:rPr>
        <w:t>略。</w:t>
      </w:r>
    </w:p>
    <w:p>
      <w:pPr>
        <w:pStyle w:val="4"/>
        <w:numPr>
          <w:ilvl w:val="2"/>
          <w:numId w:val="0"/>
        </w:numPr>
        <w:tabs>
          <w:tab w:val="left" w:pos="851"/>
        </w:tabs>
        <w:rPr>
          <w:rFonts w:ascii="宋体" w:hAnsi="宋体"/>
        </w:rPr>
      </w:pPr>
      <w:bookmarkStart w:id="172" w:name="_Toc445691622"/>
      <w:bookmarkStart w:id="173" w:name="_Toc92857871"/>
      <w:bookmarkStart w:id="174" w:name="_Toc473746086"/>
      <w:r>
        <w:rPr>
          <w:rFonts w:hint="eastAsia" w:ascii="宋体" w:hAnsi="宋体"/>
        </w:rPr>
        <w:t>4.3.4可转移/换性</w:t>
      </w:r>
      <w:bookmarkEnd w:id="172"/>
      <w:bookmarkEnd w:id="173"/>
      <w:bookmarkEnd w:id="174"/>
    </w:p>
    <w:p>
      <w:pPr>
        <w:spacing w:line="360" w:lineRule="auto"/>
        <w:ind w:firstLine="420" w:firstLineChars="200"/>
        <w:rPr>
          <w:rFonts w:ascii="宋体" w:hAnsi="宋体"/>
          <w:szCs w:val="21"/>
        </w:rPr>
      </w:pPr>
      <w:r>
        <w:rPr>
          <w:rFonts w:hint="eastAsia" w:ascii="宋体" w:hAnsi="宋体"/>
        </w:rPr>
        <w:t>略。</w:t>
      </w:r>
    </w:p>
    <w:p>
      <w:pPr>
        <w:pStyle w:val="3"/>
        <w:keepLines w:val="0"/>
        <w:numPr>
          <w:ilvl w:val="1"/>
          <w:numId w:val="3"/>
        </w:numPr>
        <w:tabs>
          <w:tab w:val="left" w:pos="0"/>
        </w:tabs>
        <w:spacing w:after="60" w:line="240" w:lineRule="auto"/>
        <w:ind w:left="0" w:firstLine="0"/>
        <w:jc w:val="left"/>
        <w:rPr>
          <w:rFonts w:ascii="宋体" w:hAnsi="宋体"/>
          <w:sz w:val="28"/>
          <w:szCs w:val="28"/>
        </w:rPr>
      </w:pPr>
      <w:bookmarkStart w:id="175" w:name="_Toc89965910"/>
      <w:bookmarkStart w:id="176" w:name="_Toc101150556"/>
      <w:bookmarkStart w:id="177" w:name="_Toc473746087"/>
      <w:bookmarkStart w:id="178" w:name="OLE_LINK1"/>
      <w:bookmarkStart w:id="179" w:name="OLE_LINK2"/>
      <w:r>
        <w:rPr>
          <w:rFonts w:hint="eastAsia" w:ascii="宋体" w:hAnsi="宋体"/>
          <w:sz w:val="28"/>
          <w:szCs w:val="28"/>
        </w:rPr>
        <w:t>系统的运行环境</w:t>
      </w:r>
      <w:bookmarkEnd w:id="175"/>
      <w:bookmarkEnd w:id="176"/>
      <w:bookmarkEnd w:id="177"/>
    </w:p>
    <w:bookmarkEnd w:id="178"/>
    <w:bookmarkEnd w:id="179"/>
    <w:p>
      <w:pPr>
        <w:pStyle w:val="10"/>
        <w:ind w:firstLine="420" w:firstLineChars="200"/>
      </w:pPr>
      <w:r>
        <w:rPr>
          <w:rFonts w:hint="eastAsia"/>
        </w:rPr>
        <w:t>略。</w:t>
      </w:r>
    </w:p>
    <w:p>
      <w:pPr>
        <w:pStyle w:val="2"/>
        <w:keepLines w:val="0"/>
        <w:numPr>
          <w:ilvl w:val="0"/>
          <w:numId w:val="3"/>
        </w:numPr>
        <w:tabs>
          <w:tab w:val="left" w:pos="0"/>
        </w:tabs>
        <w:spacing w:after="60" w:line="240" w:lineRule="auto"/>
        <w:ind w:left="0" w:firstLine="0"/>
        <w:jc w:val="left"/>
        <w:rPr>
          <w:rFonts w:ascii="宋体" w:hAnsi="宋体"/>
          <w:sz w:val="32"/>
          <w:szCs w:val="32"/>
        </w:rPr>
      </w:pPr>
      <w:bookmarkStart w:id="180" w:name="_Toc473746088"/>
      <w:r>
        <w:rPr>
          <w:rFonts w:hint="eastAsia" w:ascii="宋体" w:hAnsi="宋体"/>
          <w:sz w:val="32"/>
          <w:szCs w:val="32"/>
        </w:rPr>
        <w:t>需求优先级</w:t>
      </w:r>
      <w:bookmarkEnd w:id="180"/>
    </w:p>
    <w:p>
      <w:pPr>
        <w:pStyle w:val="10"/>
        <w:ind w:firstLine="420"/>
      </w:pPr>
      <w:r>
        <w:rPr>
          <w:rFonts w:hint="eastAsia"/>
        </w:rPr>
        <w:t>分两期实现本系统，第一期实现边坡无线监测预警功能，第二期实现无线监测预警平台功能。</w:t>
      </w:r>
    </w:p>
    <w:p>
      <w:pPr>
        <w:pStyle w:val="2"/>
        <w:keepLines w:val="0"/>
        <w:numPr>
          <w:ilvl w:val="0"/>
          <w:numId w:val="3"/>
        </w:numPr>
        <w:tabs>
          <w:tab w:val="left" w:pos="0"/>
        </w:tabs>
        <w:spacing w:after="60" w:line="240" w:lineRule="auto"/>
        <w:ind w:left="0" w:firstLine="0"/>
        <w:jc w:val="left"/>
        <w:rPr>
          <w:rFonts w:ascii="宋体" w:hAnsi="宋体"/>
          <w:sz w:val="32"/>
          <w:szCs w:val="32"/>
        </w:rPr>
      </w:pPr>
      <w:bookmarkStart w:id="181" w:name="_Toc473746089"/>
      <w:r>
        <w:rPr>
          <w:rFonts w:hint="eastAsia" w:ascii="宋体" w:hAnsi="宋体"/>
          <w:sz w:val="32"/>
          <w:szCs w:val="32"/>
        </w:rPr>
        <w:t>待确定问题</w:t>
      </w:r>
      <w:bookmarkEnd w:id="181"/>
    </w:p>
    <w:p>
      <w:pPr>
        <w:pStyle w:val="10"/>
        <w:spacing w:line="360" w:lineRule="auto"/>
        <w:ind w:firstLine="420"/>
      </w:pPr>
      <w:r>
        <w:rPr>
          <w:rFonts w:hint="eastAsia"/>
        </w:rPr>
        <w:t>无。</w:t>
      </w:r>
    </w:p>
    <w:p>
      <w:pPr>
        <w:widowControl/>
        <w:jc w:val="left"/>
        <w:rPr>
          <w:rFonts w:ascii="宋体" w:hAnsi="宋体"/>
          <w:iCs/>
          <w:kern w:val="0"/>
          <w:szCs w:val="20"/>
        </w:rPr>
      </w:pPr>
      <w:r>
        <w:br w:type="page"/>
      </w:r>
    </w:p>
    <w:p>
      <w:pPr>
        <w:pStyle w:val="2"/>
        <w:keepLines w:val="0"/>
        <w:numPr>
          <w:ilvl w:val="0"/>
          <w:numId w:val="3"/>
        </w:numPr>
        <w:tabs>
          <w:tab w:val="left" w:pos="0"/>
        </w:tabs>
        <w:spacing w:after="60" w:line="240" w:lineRule="auto"/>
        <w:ind w:left="0" w:firstLine="0"/>
        <w:jc w:val="left"/>
        <w:rPr>
          <w:rFonts w:ascii="宋体" w:hAnsi="宋体"/>
          <w:sz w:val="32"/>
          <w:szCs w:val="32"/>
        </w:rPr>
      </w:pPr>
      <w:bookmarkStart w:id="182" w:name="_Toc473746090"/>
      <w:r>
        <w:rPr>
          <w:rFonts w:hint="eastAsia" w:ascii="宋体" w:hAnsi="宋体"/>
          <w:sz w:val="32"/>
          <w:szCs w:val="32"/>
        </w:rPr>
        <w:t>附录</w:t>
      </w:r>
      <w:bookmarkEnd w:id="182"/>
    </w:p>
    <w:bookmarkEnd w:id="0"/>
    <w:p>
      <w:pPr>
        <w:pStyle w:val="3"/>
        <w:keepLines w:val="0"/>
        <w:numPr>
          <w:ilvl w:val="1"/>
          <w:numId w:val="3"/>
        </w:numPr>
        <w:tabs>
          <w:tab w:val="left" w:pos="0"/>
        </w:tabs>
        <w:spacing w:after="60" w:line="240" w:lineRule="auto"/>
        <w:ind w:left="0" w:firstLine="0"/>
        <w:jc w:val="left"/>
        <w:rPr>
          <w:rFonts w:ascii="宋体" w:hAnsi="宋体"/>
          <w:sz w:val="28"/>
          <w:szCs w:val="28"/>
        </w:rPr>
      </w:pPr>
      <w:bookmarkStart w:id="183" w:name="_Toc473746091"/>
      <w:r>
        <w:rPr>
          <w:rFonts w:hint="eastAsia" w:ascii="宋体" w:hAnsi="宋体"/>
          <w:sz w:val="28"/>
          <w:szCs w:val="28"/>
        </w:rPr>
        <w:t>边坡无线监测系统拓扑图</w:t>
      </w:r>
      <w:bookmarkEnd w:id="183"/>
    </w:p>
    <w:p>
      <w:pPr>
        <w:spacing w:line="360" w:lineRule="auto"/>
      </w:pPr>
      <w:r>
        <w:rPr>
          <w:rFonts w:hint="eastAsia"/>
        </w:rPr>
        <w:drawing>
          <wp:inline distT="0" distB="0" distL="0" distR="0">
            <wp:extent cx="5939790" cy="254127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39790" cy="2541270"/>
                    </a:xfrm>
                    <a:prstGeom prst="rect">
                      <a:avLst/>
                    </a:prstGeom>
                  </pic:spPr>
                </pic:pic>
              </a:graphicData>
            </a:graphic>
          </wp:inline>
        </w:drawing>
      </w:r>
    </w:p>
    <w:p>
      <w:pPr>
        <w:widowControl/>
        <w:jc w:val="left"/>
      </w:pPr>
      <w:r>
        <w:br w:type="page"/>
      </w:r>
    </w:p>
    <w:p>
      <w:pPr>
        <w:pStyle w:val="3"/>
        <w:keepLines w:val="0"/>
        <w:numPr>
          <w:ilvl w:val="1"/>
          <w:numId w:val="3"/>
        </w:numPr>
        <w:spacing w:after="60" w:line="240" w:lineRule="auto"/>
        <w:ind w:left="0" w:firstLine="0"/>
        <w:jc w:val="left"/>
        <w:rPr>
          <w:rFonts w:ascii="宋体" w:hAnsi="宋体"/>
          <w:sz w:val="28"/>
          <w:szCs w:val="28"/>
        </w:rPr>
      </w:pPr>
      <w:bookmarkStart w:id="184" w:name="_Toc473746092"/>
      <w:r>
        <w:rPr>
          <w:rFonts w:hint="eastAsia" w:ascii="宋体" w:hAnsi="宋体"/>
          <w:sz w:val="28"/>
          <w:szCs w:val="28"/>
        </w:rPr>
        <w:t>深孔自动监测曲线计算公式</w:t>
      </w:r>
      <w:bookmarkEnd w:id="184"/>
    </w:p>
    <w:p>
      <w:pPr>
        <w:spacing w:line="360" w:lineRule="auto"/>
      </w:pPr>
      <w:r>
        <w:object>
          <v:shape id="_x0000_i1032" o:spt="75" type="#_x0000_t75" style="height:53.2pt;width:77pt;" o:ole="t" filled="f" o:preferrelative="t" stroked="f" coordsize="21600,21600">
            <v:path/>
            <v:fill on="f" focussize="0,0"/>
            <v:stroke on="f" joinstyle="miter"/>
            <v:imagedata r:id="rId123" o:title=""/>
            <o:lock v:ext="edit" aspectratio="t"/>
            <w10:wrap type="none"/>
            <w10:anchorlock/>
          </v:shape>
          <o:OLEObject Type="Embed" ProgID="Excel.Sheet.8" ShapeID="_x0000_i1032" DrawAspect="Icon" ObjectID="_1468075732" r:id="rId122">
            <o:LockedField>false</o:LockedField>
          </o:OLEObject>
        </w:object>
      </w:r>
    </w:p>
    <w:p>
      <w:pPr>
        <w:widowControl/>
        <w:jc w:val="left"/>
      </w:pPr>
      <w:r>
        <w:br w:type="page"/>
      </w:r>
    </w:p>
    <w:p>
      <w:pPr>
        <w:pStyle w:val="3"/>
        <w:keepLines w:val="0"/>
        <w:numPr>
          <w:ilvl w:val="1"/>
          <w:numId w:val="3"/>
        </w:numPr>
        <w:spacing w:after="60" w:line="240" w:lineRule="auto"/>
        <w:ind w:left="0" w:firstLine="0"/>
        <w:jc w:val="left"/>
        <w:rPr>
          <w:rFonts w:ascii="宋体" w:hAnsi="宋体"/>
          <w:sz w:val="28"/>
          <w:szCs w:val="28"/>
        </w:rPr>
      </w:pPr>
      <w:bookmarkStart w:id="185" w:name="_Toc473746093"/>
      <w:r>
        <w:rPr>
          <w:rFonts w:hint="eastAsia" w:ascii="宋体" w:hAnsi="宋体"/>
          <w:sz w:val="28"/>
          <w:szCs w:val="28"/>
        </w:rPr>
        <w:t>传感数据采集正常与异常情况分析</w:t>
      </w:r>
      <w:bookmarkEnd w:id="185"/>
    </w:p>
    <w:p>
      <w:pPr>
        <w:spacing w:line="360" w:lineRule="auto"/>
      </w:pPr>
      <w:r>
        <w:drawing>
          <wp:inline distT="0" distB="0" distL="0" distR="0">
            <wp:extent cx="5939790" cy="3700780"/>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39790" cy="3700780"/>
                    </a:xfrm>
                    <a:prstGeom prst="rect">
                      <a:avLst/>
                    </a:prstGeom>
                  </pic:spPr>
                </pic:pic>
              </a:graphicData>
            </a:graphic>
          </wp:inline>
        </w:drawing>
      </w:r>
    </w:p>
    <w:p>
      <w:pPr>
        <w:widowControl/>
        <w:jc w:val="left"/>
      </w:pPr>
      <w:r>
        <w:br w:type="page"/>
      </w:r>
    </w:p>
    <w:p>
      <w:pPr>
        <w:pStyle w:val="3"/>
        <w:keepLines w:val="0"/>
        <w:numPr>
          <w:ilvl w:val="1"/>
          <w:numId w:val="3"/>
        </w:numPr>
        <w:spacing w:after="60" w:line="240" w:lineRule="auto"/>
        <w:ind w:left="0" w:firstLine="0"/>
        <w:jc w:val="left"/>
        <w:rPr>
          <w:rFonts w:ascii="宋体" w:hAnsi="宋体"/>
          <w:sz w:val="28"/>
          <w:szCs w:val="28"/>
        </w:rPr>
      </w:pPr>
      <w:bookmarkStart w:id="186" w:name="_Toc473746094"/>
      <w:r>
        <w:rPr>
          <w:rFonts w:hint="eastAsia" w:ascii="宋体" w:hAnsi="宋体"/>
          <w:sz w:val="28"/>
          <w:szCs w:val="28"/>
        </w:rPr>
        <w:t>传感器采集数据生成曲线场景分析</w:t>
      </w:r>
      <w:bookmarkEnd w:id="186"/>
    </w:p>
    <w:p>
      <w:pPr>
        <w:spacing w:line="360" w:lineRule="auto"/>
      </w:pPr>
      <w:r>
        <w:drawing>
          <wp:inline distT="0" distB="0" distL="0" distR="0">
            <wp:extent cx="5939790" cy="3909060"/>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39790" cy="3909060"/>
                    </a:xfrm>
                    <a:prstGeom prst="rect">
                      <a:avLst/>
                    </a:prstGeom>
                  </pic:spPr>
                </pic:pic>
              </a:graphicData>
            </a:graphic>
          </wp:inline>
        </w:drawing>
      </w:r>
    </w:p>
    <w:p>
      <w:pPr>
        <w:pStyle w:val="3"/>
        <w:keepLines w:val="0"/>
        <w:numPr>
          <w:ilvl w:val="1"/>
          <w:numId w:val="3"/>
        </w:numPr>
        <w:spacing w:after="60" w:line="240" w:lineRule="auto"/>
        <w:ind w:left="0" w:firstLine="0"/>
        <w:jc w:val="left"/>
        <w:rPr>
          <w:rFonts w:ascii="宋体" w:hAnsi="宋体"/>
          <w:sz w:val="28"/>
          <w:szCs w:val="28"/>
        </w:rPr>
      </w:pPr>
      <w:bookmarkStart w:id="187" w:name="_Toc473746095"/>
      <w:r>
        <w:rPr>
          <w:rFonts w:hint="eastAsia" w:ascii="宋体" w:hAnsi="宋体"/>
          <w:sz w:val="28"/>
          <w:szCs w:val="28"/>
        </w:rPr>
        <w:t>新讨论需求修改点：</w:t>
      </w:r>
      <w:bookmarkEnd w:id="187"/>
    </w:p>
    <w:p>
      <w:pPr>
        <w:spacing w:line="360" w:lineRule="auto"/>
      </w:pPr>
      <w:r>
        <w:rPr>
          <w:rFonts w:hint="eastAsia"/>
        </w:rPr>
        <w:t>（一</w:t>
      </w:r>
      <w:r>
        <w:t>）</w:t>
      </w:r>
      <w:r>
        <w:rPr>
          <w:rFonts w:hint="eastAsia"/>
        </w:rPr>
        <w:t>曲线界面：</w:t>
      </w:r>
    </w:p>
    <w:p>
      <w:pPr>
        <w:spacing w:line="360" w:lineRule="auto"/>
      </w:pPr>
      <w:r>
        <w:rPr>
          <w:rFonts w:hint="eastAsia"/>
        </w:rPr>
        <w:t>1</w:t>
      </w:r>
      <w:r>
        <w:t>.</w:t>
      </w:r>
      <w:r>
        <w:rPr>
          <w:rFonts w:hint="eastAsia"/>
        </w:rPr>
        <w:t>基本信息：</w:t>
      </w:r>
    </w:p>
    <w:p>
      <w:pPr>
        <w:spacing w:line="360" w:lineRule="auto"/>
      </w:pPr>
      <w:r>
        <w:rPr>
          <w:rFonts w:hint="eastAsia"/>
        </w:rPr>
        <w:t>边坡编号，边坡名称，监测断面，测量编号</w:t>
      </w:r>
    </w:p>
    <w:p>
      <w:pPr>
        <w:spacing w:line="360" w:lineRule="auto"/>
      </w:pPr>
      <w:r>
        <w:rPr>
          <w:rFonts w:hint="eastAsia"/>
        </w:rPr>
        <w:t>2</w:t>
      </w:r>
      <w:r>
        <w:t>.</w:t>
      </w:r>
      <w:r>
        <w:rPr>
          <w:rFonts w:hint="eastAsia"/>
        </w:rPr>
        <w:t>查询条件：</w:t>
      </w:r>
    </w:p>
    <w:p>
      <w:pPr>
        <w:spacing w:line="360" w:lineRule="auto"/>
      </w:pPr>
      <w:r>
        <w:rPr>
          <w:rFonts w:hint="eastAsia"/>
        </w:rPr>
        <w:t>最大刻度上面增加：X，y 默认，如果是深部进来就默认X，地表进来就默认Y  ，上面单选框默认灰色</w:t>
      </w:r>
    </w:p>
    <w:p>
      <w:pPr>
        <w:spacing w:line="360" w:lineRule="auto"/>
      </w:pPr>
      <w:r>
        <w:rPr>
          <w:rFonts w:hint="eastAsia"/>
        </w:rPr>
        <w:t>3</w:t>
      </w:r>
      <w:r>
        <w:t>.曲线</w:t>
      </w:r>
      <w:r>
        <w:rPr>
          <w:rFonts w:hint="eastAsia"/>
        </w:rPr>
        <w:t>对比功能模块设计（孔对比，</w:t>
      </w:r>
      <w:r>
        <w:t>地表</w:t>
      </w:r>
      <w:r>
        <w:rPr>
          <w:rFonts w:hint="eastAsia"/>
        </w:rPr>
        <w:t>对比</w:t>
      </w:r>
      <w:r>
        <w:t>）</w:t>
      </w:r>
    </w:p>
    <w:p>
      <w:r>
        <w:rPr>
          <w:rFonts w:hint="eastAsia"/>
        </w:rPr>
        <w:t>4</w:t>
      </w:r>
      <w:r>
        <w:t>.</w:t>
      </w:r>
      <w:r>
        <w:rPr>
          <w:rFonts w:hint="eastAsia"/>
        </w:rPr>
        <w:t>增加监测断面搜索条件（下拉列表形式</w:t>
      </w:r>
      <w:r>
        <w:t>）</w:t>
      </w:r>
    </w:p>
    <w:p>
      <w:r>
        <w:rPr>
          <w:rFonts w:hint="eastAsia"/>
        </w:rPr>
        <w:t>5</w:t>
      </w:r>
      <w:r>
        <w:t>.数据</w:t>
      </w:r>
      <w:r>
        <w:rPr>
          <w:rFonts w:hint="eastAsia"/>
        </w:rPr>
        <w:t>进行隐藏，</w:t>
      </w:r>
      <w:r>
        <w:t>不直接</w:t>
      </w:r>
      <w:r>
        <w:rPr>
          <w:rFonts w:hint="eastAsia"/>
        </w:rPr>
        <w:t>展示。</w:t>
      </w:r>
      <w:r>
        <w:t>通过</w:t>
      </w:r>
      <w:r>
        <w:rPr>
          <w:rFonts w:hint="eastAsia"/>
        </w:rPr>
        <w:t>菜单进入根据条件进行帅选也可以查看相应的曲线数据。</w:t>
      </w:r>
    </w:p>
    <w:p>
      <w:r>
        <w:t>6.曲线</w:t>
      </w:r>
      <w:r>
        <w:rPr>
          <w:rFonts w:hint="eastAsia"/>
        </w:rPr>
        <w:t>数据为实时数据，注意（重点注意</w:t>
      </w:r>
      <w:r>
        <w:t>）</w:t>
      </w:r>
    </w:p>
    <w:p>
      <w:pPr>
        <w:spacing w:line="360" w:lineRule="auto"/>
      </w:pPr>
      <w:r>
        <w:rPr>
          <w:rFonts w:hint="eastAsia"/>
        </w:rPr>
        <w:t>（二</w:t>
      </w:r>
      <w:r>
        <w:t>）</w:t>
      </w:r>
      <w:r>
        <w:rPr>
          <w:rFonts w:hint="eastAsia"/>
        </w:rPr>
        <w:t>边坡与线路首页：</w:t>
      </w:r>
    </w:p>
    <w:p>
      <w:pPr>
        <w:spacing w:line="360" w:lineRule="auto"/>
      </w:pPr>
      <w:r>
        <w:rPr>
          <w:rFonts w:hint="eastAsia"/>
        </w:rPr>
        <w:t>1</w:t>
      </w:r>
      <w:r>
        <w:t>.</w:t>
      </w:r>
      <w:r>
        <w:rPr>
          <w:rFonts w:hint="eastAsia"/>
        </w:rPr>
        <w:t>风险统计修改成预警统计</w:t>
      </w:r>
    </w:p>
    <w:p>
      <w:pPr>
        <w:spacing w:line="360" w:lineRule="auto"/>
      </w:pPr>
      <w:r>
        <w:t>2.</w:t>
      </w:r>
      <w:r>
        <w:rPr>
          <w:rFonts w:hint="eastAsia"/>
        </w:rPr>
        <w:t>列表：</w:t>
      </w:r>
      <w:r>
        <w:t>增加</w:t>
      </w:r>
      <w:r>
        <w:rPr>
          <w:rFonts w:hint="eastAsia"/>
        </w:rPr>
        <w:t>深孔数量，</w:t>
      </w:r>
      <w:r>
        <w:t>地表</w:t>
      </w:r>
      <w:r>
        <w:rPr>
          <w:rFonts w:hint="eastAsia"/>
        </w:rPr>
        <w:t>数量</w:t>
      </w:r>
    </w:p>
    <w:p>
      <w:pPr>
        <w:spacing w:line="360" w:lineRule="auto"/>
      </w:pPr>
    </w:p>
    <w:p>
      <w:pPr>
        <w:spacing w:line="360" w:lineRule="auto"/>
      </w:pPr>
      <w:r>
        <w:rPr>
          <w:rFonts w:hint="eastAsia"/>
        </w:rPr>
        <w:t>（三</w:t>
      </w:r>
      <w:r>
        <w:t>）</w:t>
      </w:r>
      <w:r>
        <w:rPr>
          <w:rFonts w:hint="eastAsia"/>
        </w:rPr>
        <w:t>断面图界面：</w:t>
      </w:r>
    </w:p>
    <w:p>
      <w:pPr>
        <w:spacing w:line="360" w:lineRule="auto"/>
      </w:pPr>
      <w:r>
        <w:rPr>
          <w:rFonts w:hint="eastAsia"/>
        </w:rPr>
        <w:t>深孔监测，</w:t>
      </w:r>
      <w:r>
        <w:t>地表</w:t>
      </w:r>
      <w:r>
        <w:rPr>
          <w:rFonts w:hint="eastAsia"/>
        </w:rPr>
        <w:t>监测中，</w:t>
      </w:r>
      <w:r>
        <w:t>里面</w:t>
      </w:r>
      <w:r>
        <w:rPr>
          <w:rFonts w:hint="eastAsia"/>
        </w:rPr>
        <w:t>列的颜色与短边吐上面显示稳定不稳定的颜色一致</w:t>
      </w:r>
    </w:p>
    <w:p>
      <w:pPr>
        <w:spacing w:line="360" w:lineRule="auto"/>
      </w:pPr>
    </w:p>
    <w:p>
      <w:pPr>
        <w:spacing w:line="360" w:lineRule="auto"/>
      </w:pPr>
      <w:r>
        <w:rPr>
          <w:rFonts w:hint="eastAsia"/>
        </w:rPr>
        <w:t>深部位移监测：监测断面，测量编号深部预警信息统计图</w:t>
      </w:r>
    </w:p>
    <w:p>
      <w:pPr>
        <w:spacing w:line="360" w:lineRule="auto"/>
      </w:pPr>
      <w:r>
        <w:rPr>
          <w:rFonts w:hint="eastAsia"/>
        </w:rPr>
        <w:t>地表变形监测：监测断面，测量编号地表预警信息统计图</w:t>
      </w:r>
    </w:p>
    <w:p>
      <w:pPr>
        <w:spacing w:line="360" w:lineRule="auto"/>
      </w:pPr>
    </w:p>
    <w:p>
      <w:pPr>
        <w:spacing w:line="360" w:lineRule="auto"/>
      </w:pPr>
      <w:r>
        <w:rPr>
          <w:rFonts w:hint="eastAsia"/>
        </w:rPr>
        <w:t>监测点平面布置图（上）监测断面图（下）注意：</w:t>
      </w:r>
      <w:r>
        <w:t>同时</w:t>
      </w:r>
      <w:r>
        <w:rPr>
          <w:rFonts w:hint="eastAsia"/>
        </w:rPr>
        <w:t>能进行相应的点击扩大，</w:t>
      </w:r>
      <w:r>
        <w:t>或者</w:t>
      </w:r>
      <w:r>
        <w:rPr>
          <w:rFonts w:hint="eastAsia"/>
        </w:rPr>
        <w:t>多组图片左右切换</w:t>
      </w:r>
    </w:p>
    <w:p>
      <w:pPr>
        <w:spacing w:line="360" w:lineRule="auto"/>
      </w:pPr>
    </w:p>
    <w:p>
      <w:pPr>
        <w:spacing w:line="360" w:lineRule="auto"/>
      </w:pPr>
    </w:p>
    <w:p>
      <w:pPr>
        <w:spacing w:line="360" w:lineRule="auto"/>
      </w:pPr>
      <w:r>
        <w:rPr>
          <w:rFonts w:hint="eastAsia"/>
        </w:rPr>
        <w:t>边坡稳定性判断</w:t>
      </w:r>
    </w:p>
    <w:p>
      <w:pPr>
        <w:spacing w:line="360" w:lineRule="auto"/>
      </w:pPr>
      <w:r>
        <w:rPr>
          <w:rFonts w:hint="eastAsia"/>
        </w:rPr>
        <w:t>注意：</w:t>
      </w:r>
      <w:r>
        <w:t>不过</w:t>
      </w:r>
      <w:r>
        <w:rPr>
          <w:rFonts w:hint="eastAsia"/>
        </w:rPr>
        <w:t>这个预警等级，</w:t>
      </w:r>
      <w:r>
        <w:t>以及</w:t>
      </w:r>
      <w:r>
        <w:rPr>
          <w:rFonts w:hint="eastAsia"/>
        </w:rPr>
        <w:t>相应的位移量还有预警数量可以在后台修改。</w:t>
      </w:r>
    </w:p>
    <w:p>
      <w:pPr>
        <w:spacing w:line="360" w:lineRule="auto"/>
      </w:pPr>
      <w:r>
        <w:rPr>
          <w:rFonts w:hint="eastAsia"/>
        </w:rPr>
        <w:t>正常</w:t>
      </w:r>
    </w:p>
    <w:p>
      <w:r>
        <w:rPr>
          <w:rFonts w:hint="eastAsia"/>
        </w:rPr>
        <w:t>初步告警超过3</w:t>
      </w:r>
      <w:r>
        <w:t xml:space="preserve">mm  </w:t>
      </w:r>
      <w:r>
        <w:rPr>
          <w:rFonts w:hint="eastAsia"/>
        </w:rPr>
        <w:t>超过正常预警的数量</w:t>
      </w:r>
      <w:r>
        <w:t>25%</w:t>
      </w:r>
    </w:p>
    <w:p>
      <w:r>
        <w:t>3</w:t>
      </w:r>
      <w:r>
        <w:rPr>
          <w:rFonts w:hint="eastAsia"/>
        </w:rPr>
        <w:t>级预警超过5</w:t>
      </w:r>
      <w:r>
        <w:t xml:space="preserve">mm  </w:t>
      </w:r>
      <w:r>
        <w:rPr>
          <w:rFonts w:hint="eastAsia"/>
        </w:rPr>
        <w:t>超过三级预警的数量</w:t>
      </w:r>
      <w:r>
        <w:t>25%</w:t>
      </w:r>
    </w:p>
    <w:p>
      <w:r>
        <w:t>2</w:t>
      </w:r>
      <w:r>
        <w:rPr>
          <w:rFonts w:hint="eastAsia"/>
        </w:rPr>
        <w:t>级预警超过</w:t>
      </w:r>
      <w:r>
        <w:t xml:space="preserve">7mm  </w:t>
      </w:r>
      <w:r>
        <w:rPr>
          <w:rFonts w:hint="eastAsia"/>
        </w:rPr>
        <w:t>超过二级预警的数量</w:t>
      </w:r>
      <w:r>
        <w:t>25%</w:t>
      </w:r>
    </w:p>
    <w:p>
      <w:r>
        <w:t>1</w:t>
      </w:r>
      <w:r>
        <w:rPr>
          <w:rFonts w:hint="eastAsia"/>
        </w:rPr>
        <w:t>级预警超过</w:t>
      </w:r>
      <w:r>
        <w:t xml:space="preserve">12mm </w:t>
      </w:r>
      <w:r>
        <w:rPr>
          <w:rFonts w:hint="eastAsia"/>
        </w:rPr>
        <w:t>超过正常预警的数量</w:t>
      </w:r>
      <w:r>
        <w:t>25%</w:t>
      </w:r>
    </w:p>
    <w:p/>
    <w:p>
      <w:pPr>
        <w:spacing w:line="360" w:lineRule="auto"/>
      </w:pPr>
    </w:p>
    <w:p>
      <w:pPr>
        <w:spacing w:line="360" w:lineRule="auto"/>
      </w:pPr>
    </w:p>
    <w:p>
      <w:pPr>
        <w:spacing w:line="360" w:lineRule="auto"/>
      </w:pPr>
      <w:r>
        <w:rPr>
          <w:rFonts w:hint="eastAsia"/>
        </w:rPr>
        <w:t>预警通知的时候（下面的滑坡支持手工上传的flash</w:t>
      </w:r>
      <w:r>
        <w:t>）</w:t>
      </w:r>
    </w:p>
    <w:p>
      <w:pPr>
        <w:spacing w:line="360" w:lineRule="auto"/>
      </w:pPr>
    </w:p>
    <w:p>
      <w:pPr>
        <w:spacing w:line="360" w:lineRule="auto"/>
      </w:pPr>
      <w:r>
        <w:rPr>
          <w:rFonts w:hint="eastAsia"/>
        </w:rPr>
        <w:t>新协议：</w:t>
      </w:r>
    </w:p>
    <w:p/>
    <w:p>
      <w:pPr>
        <w:spacing w:line="360" w:lineRule="auto"/>
      </w:pPr>
    </w:p>
    <w:tbl>
      <w:tblPr>
        <w:tblStyle w:val="28"/>
        <w:tblW w:w="8414"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
        <w:gridCol w:w="2101"/>
        <w:gridCol w:w="2220"/>
        <w:gridCol w:w="3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02" w:type="dxa"/>
            <w:gridSpan w:val="2"/>
          </w:tcPr>
          <w:p>
            <w:pPr>
              <w:spacing w:line="360" w:lineRule="auto"/>
              <w:ind w:firstLine="210" w:firstLineChars="100"/>
            </w:pPr>
            <w:r>
              <w:rPr>
                <w:rFonts w:hint="eastAsia"/>
              </w:rPr>
              <w:t>包头</w:t>
            </w:r>
          </w:p>
        </w:tc>
        <w:tc>
          <w:tcPr>
            <w:tcW w:w="2220" w:type="dxa"/>
          </w:tcPr>
          <w:p>
            <w:pPr>
              <w:spacing w:line="360" w:lineRule="auto"/>
            </w:pPr>
            <w:r>
              <w:rPr>
                <w:rFonts w:hint="eastAsia"/>
              </w:rPr>
              <w:t xml:space="preserve"> 00 01</w:t>
            </w:r>
          </w:p>
        </w:tc>
        <w:tc>
          <w:tcPr>
            <w:tcW w:w="3192" w:type="dxa"/>
          </w:tcPr>
          <w:p>
            <w:pPr>
              <w:spacing w:line="360" w:lineRule="auto"/>
            </w:pPr>
            <w:r>
              <w:rPr>
                <w:rFonts w:hint="eastAsia"/>
              </w:rPr>
              <w:t>0</w:t>
            </w:r>
            <w:r>
              <w:t>Xaa</w:t>
            </w:r>
            <w:r>
              <w:rPr>
                <w:rFonts w:hint="eastAsia"/>
              </w:rPr>
              <w:t xml:space="preserve">  0x55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901" w:type="dxa"/>
            <w:vMerge w:val="restart"/>
            <w:vAlign w:val="center"/>
          </w:tcPr>
          <w:p>
            <w:pPr>
              <w:spacing w:line="360" w:lineRule="auto"/>
              <w:jc w:val="center"/>
            </w:pPr>
            <w:r>
              <w:rPr>
                <w:rFonts w:hint="eastAsia"/>
              </w:rPr>
              <w:t>数</w:t>
            </w:r>
          </w:p>
          <w:p>
            <w:pPr>
              <w:spacing w:line="360" w:lineRule="auto"/>
              <w:jc w:val="center"/>
            </w:pPr>
            <w:r>
              <w:rPr>
                <w:rFonts w:hint="eastAsia"/>
              </w:rPr>
              <w:t>据</w:t>
            </w:r>
          </w:p>
          <w:p>
            <w:pPr>
              <w:spacing w:line="360" w:lineRule="auto"/>
              <w:jc w:val="center"/>
            </w:pPr>
            <w:r>
              <w:rPr>
                <w:rFonts w:hint="eastAsia"/>
              </w:rPr>
              <w:t>格</w:t>
            </w:r>
          </w:p>
          <w:p>
            <w:pPr>
              <w:spacing w:line="360" w:lineRule="auto"/>
              <w:jc w:val="center"/>
            </w:pPr>
            <w:r>
              <w:rPr>
                <w:rFonts w:hint="eastAsia"/>
              </w:rPr>
              <w:t>式</w:t>
            </w:r>
          </w:p>
        </w:tc>
        <w:tc>
          <w:tcPr>
            <w:tcW w:w="2101" w:type="dxa"/>
          </w:tcPr>
          <w:p>
            <w:pPr>
              <w:spacing w:line="360" w:lineRule="auto"/>
            </w:pPr>
            <w:r>
              <w:rPr>
                <w:rFonts w:hint="eastAsia"/>
              </w:rPr>
              <w:t>节点编号</w:t>
            </w:r>
          </w:p>
        </w:tc>
        <w:tc>
          <w:tcPr>
            <w:tcW w:w="2220" w:type="dxa"/>
          </w:tcPr>
          <w:p>
            <w:pPr>
              <w:spacing w:line="360" w:lineRule="auto"/>
            </w:pPr>
            <w:r>
              <w:rPr>
                <w:rFonts w:hint="eastAsia"/>
              </w:rPr>
              <w:t xml:space="preserve"> 02 03</w:t>
            </w:r>
          </w:p>
        </w:tc>
        <w:tc>
          <w:tcPr>
            <w:tcW w:w="3192" w:type="dxa"/>
          </w:tcPr>
          <w:p>
            <w:pPr>
              <w:spacing w:line="360" w:lineRule="auto"/>
            </w:pPr>
            <w:r>
              <w:rPr>
                <w:rFonts w:hint="eastAsia"/>
              </w:rPr>
              <w:t>2byte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901" w:type="dxa"/>
            <w:vMerge w:val="continue"/>
            <w:vAlign w:val="center"/>
          </w:tcPr>
          <w:p>
            <w:pPr>
              <w:spacing w:line="360" w:lineRule="auto"/>
              <w:jc w:val="center"/>
            </w:pPr>
          </w:p>
        </w:tc>
        <w:tc>
          <w:tcPr>
            <w:tcW w:w="2101" w:type="dxa"/>
          </w:tcPr>
          <w:p>
            <w:pPr>
              <w:spacing w:line="360" w:lineRule="auto"/>
            </w:pPr>
            <w:r>
              <w:rPr>
                <w:rFonts w:hint="eastAsia"/>
              </w:rPr>
              <w:t>传感器个数</w:t>
            </w:r>
          </w:p>
        </w:tc>
        <w:tc>
          <w:tcPr>
            <w:tcW w:w="2220" w:type="dxa"/>
          </w:tcPr>
          <w:p>
            <w:pPr>
              <w:spacing w:line="360" w:lineRule="auto"/>
            </w:pPr>
            <w:r>
              <w:rPr>
                <w:rFonts w:hint="eastAsia"/>
              </w:rPr>
              <w:t xml:space="preserve"> 04</w:t>
            </w:r>
          </w:p>
        </w:tc>
        <w:tc>
          <w:tcPr>
            <w:tcW w:w="3192" w:type="dxa"/>
          </w:tcPr>
          <w:p>
            <w:pPr>
              <w:spacing w:line="360" w:lineRule="auto"/>
            </w:pPr>
            <w:r>
              <w:rPr>
                <w:rFonts w:hint="eastAsia"/>
              </w:rPr>
              <w:t xml:space="preserve">1byte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901" w:type="dxa"/>
            <w:vMerge w:val="continue"/>
          </w:tcPr>
          <w:p>
            <w:pPr>
              <w:spacing w:line="360" w:lineRule="auto"/>
            </w:pPr>
          </w:p>
        </w:tc>
        <w:tc>
          <w:tcPr>
            <w:tcW w:w="2101" w:type="dxa"/>
          </w:tcPr>
          <w:p>
            <w:pPr>
              <w:spacing w:line="360" w:lineRule="auto"/>
            </w:pPr>
            <w:r>
              <w:rPr>
                <w:rFonts w:hint="eastAsia"/>
              </w:rPr>
              <w:t>采样间隔时间</w:t>
            </w:r>
          </w:p>
        </w:tc>
        <w:tc>
          <w:tcPr>
            <w:tcW w:w="2220" w:type="dxa"/>
          </w:tcPr>
          <w:p>
            <w:pPr>
              <w:spacing w:line="360" w:lineRule="auto"/>
            </w:pPr>
            <w:r>
              <w:rPr>
                <w:rFonts w:hint="eastAsia"/>
              </w:rPr>
              <w:t xml:space="preserve">05 06 </w:t>
            </w:r>
          </w:p>
        </w:tc>
        <w:tc>
          <w:tcPr>
            <w:tcW w:w="3192" w:type="dxa"/>
          </w:tcPr>
          <w:p>
            <w:pPr>
              <w:spacing w:line="360" w:lineRule="auto"/>
            </w:pPr>
            <w:r>
              <w:rPr>
                <w:rFonts w:hint="eastAsia"/>
              </w:rPr>
              <w:t xml:space="preserve">2byte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901" w:type="dxa"/>
            <w:vMerge w:val="continue"/>
          </w:tcPr>
          <w:p>
            <w:pPr>
              <w:spacing w:line="360" w:lineRule="auto"/>
            </w:pPr>
          </w:p>
        </w:tc>
        <w:tc>
          <w:tcPr>
            <w:tcW w:w="2101" w:type="dxa"/>
          </w:tcPr>
          <w:p>
            <w:pPr>
              <w:spacing w:line="360" w:lineRule="auto"/>
            </w:pPr>
            <w:r>
              <w:rPr>
                <w:rFonts w:hint="eastAsia"/>
              </w:rPr>
              <w:t>数据标志</w:t>
            </w:r>
          </w:p>
        </w:tc>
        <w:tc>
          <w:tcPr>
            <w:tcW w:w="2220" w:type="dxa"/>
          </w:tcPr>
          <w:p>
            <w:pPr>
              <w:spacing w:line="360" w:lineRule="auto"/>
            </w:pPr>
            <w:r>
              <w:rPr>
                <w:rFonts w:hint="eastAsia"/>
              </w:rPr>
              <w:t>07</w:t>
            </w:r>
          </w:p>
        </w:tc>
        <w:tc>
          <w:tcPr>
            <w:tcW w:w="3192" w:type="dxa"/>
          </w:tcPr>
          <w:p>
            <w:pPr>
              <w:spacing w:line="360" w:lineRule="auto"/>
            </w:pPr>
            <w:r>
              <w:rPr>
                <w:rFonts w:hint="eastAsia"/>
              </w:rPr>
              <w:t>=01为无线传感器</w:t>
            </w:r>
          </w:p>
          <w:p>
            <w:pPr>
              <w:spacing w:line="360" w:lineRule="auto"/>
            </w:pPr>
            <w:r>
              <w:rPr>
                <w:rFonts w:hint="eastAsia"/>
              </w:rPr>
              <w:t>=02 为中继器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901" w:type="dxa"/>
            <w:vMerge w:val="continue"/>
          </w:tcPr>
          <w:p>
            <w:pPr>
              <w:spacing w:line="360" w:lineRule="auto"/>
            </w:pPr>
          </w:p>
        </w:tc>
        <w:tc>
          <w:tcPr>
            <w:tcW w:w="2101" w:type="dxa"/>
          </w:tcPr>
          <w:p>
            <w:pPr>
              <w:spacing w:line="360" w:lineRule="auto"/>
            </w:pPr>
            <w:r>
              <w:rPr>
                <w:rFonts w:hint="eastAsia"/>
              </w:rPr>
              <w:t>协议标志</w:t>
            </w:r>
          </w:p>
        </w:tc>
        <w:tc>
          <w:tcPr>
            <w:tcW w:w="2220" w:type="dxa"/>
          </w:tcPr>
          <w:p>
            <w:pPr>
              <w:spacing w:line="360" w:lineRule="auto"/>
            </w:pPr>
            <w:r>
              <w:rPr>
                <w:rFonts w:hint="eastAsia"/>
              </w:rPr>
              <w:t>08</w:t>
            </w:r>
          </w:p>
        </w:tc>
        <w:tc>
          <w:tcPr>
            <w:tcW w:w="3192" w:type="dxa"/>
          </w:tcPr>
          <w:p>
            <w:pPr>
              <w:spacing w:line="360" w:lineRule="auto"/>
            </w:pPr>
            <w:r>
              <w:rPr>
                <w:rFonts w:hint="eastAsia"/>
              </w:rPr>
              <w:t>=</w:t>
            </w:r>
            <w:r>
              <w:rPr>
                <w:rFonts w:hint="eastAsia"/>
                <w:lang w:val="en-US" w:eastAsia="zh-CN"/>
              </w:rPr>
              <w:t>2</w:t>
            </w:r>
            <w:r>
              <w:rPr>
                <w:rFonts w:hint="eastAsia"/>
              </w:rPr>
              <w:t xml:space="preserve"> 新协议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901" w:type="dxa"/>
            <w:vMerge w:val="continue"/>
          </w:tcPr>
          <w:p>
            <w:pPr>
              <w:spacing w:line="360" w:lineRule="auto"/>
            </w:pPr>
          </w:p>
        </w:tc>
        <w:tc>
          <w:tcPr>
            <w:tcW w:w="2101" w:type="dxa"/>
          </w:tcPr>
          <w:p>
            <w:pPr>
              <w:spacing w:line="360" w:lineRule="auto"/>
            </w:pPr>
            <w:r>
              <w:rPr>
                <w:rFonts w:hint="eastAsia"/>
              </w:rPr>
              <w:t>中继器电压</w:t>
            </w:r>
          </w:p>
        </w:tc>
        <w:tc>
          <w:tcPr>
            <w:tcW w:w="2220" w:type="dxa"/>
          </w:tcPr>
          <w:p>
            <w:pPr>
              <w:spacing w:line="360" w:lineRule="auto"/>
            </w:pPr>
            <w:r>
              <w:rPr>
                <w:rFonts w:hint="eastAsia"/>
              </w:rPr>
              <w:t>09 0A</w:t>
            </w:r>
          </w:p>
        </w:tc>
        <w:tc>
          <w:tcPr>
            <w:tcW w:w="3192" w:type="dxa"/>
          </w:tcPr>
          <w:p>
            <w:pPr>
              <w:spacing w:line="360" w:lineRule="auto"/>
            </w:pPr>
            <w:r>
              <w:rPr>
                <w:rFonts w:hint="eastAsia"/>
              </w:rPr>
              <w:t>2byte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901" w:type="dxa"/>
            <w:vMerge w:val="continue"/>
          </w:tcPr>
          <w:p>
            <w:pPr>
              <w:spacing w:line="360" w:lineRule="auto"/>
            </w:pPr>
          </w:p>
        </w:tc>
        <w:tc>
          <w:tcPr>
            <w:tcW w:w="2101" w:type="dxa"/>
          </w:tcPr>
          <w:p>
            <w:pPr>
              <w:spacing w:line="360" w:lineRule="auto"/>
            </w:pPr>
            <w:r>
              <w:rPr>
                <w:rFonts w:hint="eastAsia"/>
              </w:rPr>
              <w:t>中继器编号</w:t>
            </w:r>
          </w:p>
        </w:tc>
        <w:tc>
          <w:tcPr>
            <w:tcW w:w="2220" w:type="dxa"/>
          </w:tcPr>
          <w:p>
            <w:pPr>
              <w:spacing w:line="360" w:lineRule="auto"/>
            </w:pPr>
            <w:r>
              <w:rPr>
                <w:rFonts w:hint="eastAsia"/>
              </w:rPr>
              <w:t>0B</w:t>
            </w:r>
          </w:p>
        </w:tc>
        <w:tc>
          <w:tcPr>
            <w:tcW w:w="3192" w:type="dxa"/>
          </w:tcPr>
          <w:p>
            <w:pPr>
              <w:spacing w:line="360" w:lineRule="auto"/>
            </w:pPr>
            <w:r>
              <w:rPr>
                <w:rFonts w:hint="eastAsia"/>
              </w:rPr>
              <w:t xml:space="preserve">1byte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901" w:type="dxa"/>
            <w:vMerge w:val="continue"/>
          </w:tcPr>
          <w:p>
            <w:pPr>
              <w:spacing w:line="360" w:lineRule="auto"/>
            </w:pPr>
          </w:p>
        </w:tc>
        <w:tc>
          <w:tcPr>
            <w:tcW w:w="2101" w:type="dxa"/>
          </w:tcPr>
          <w:p>
            <w:pPr>
              <w:spacing w:line="360" w:lineRule="auto"/>
            </w:pPr>
            <w:r>
              <w:rPr>
                <w:rFonts w:hint="eastAsia"/>
              </w:rPr>
              <w:t>数据</w:t>
            </w:r>
          </w:p>
        </w:tc>
        <w:tc>
          <w:tcPr>
            <w:tcW w:w="2220" w:type="dxa"/>
          </w:tcPr>
          <w:p>
            <w:pPr>
              <w:spacing w:line="360" w:lineRule="auto"/>
            </w:pPr>
            <w:r>
              <w:rPr>
                <w:rFonts w:hint="eastAsia"/>
              </w:rPr>
              <w:t>0C+14*传感器个数</w:t>
            </w:r>
          </w:p>
        </w:tc>
        <w:tc>
          <w:tcPr>
            <w:tcW w:w="3192" w:type="dxa"/>
          </w:tcPr>
          <w:p>
            <w:pPr>
              <w:spacing w:line="360" w:lineRule="auto"/>
            </w:pPr>
            <w:r>
              <w:rPr>
                <w:rFonts w:hint="eastAsia"/>
              </w:rPr>
              <w:t>（4字节传感器的地址+4字节X数据+4字节Y数据+1字节温度+1字节标志位）*传感器个数</w:t>
            </w:r>
          </w:p>
          <w:p>
            <w:pPr>
              <w:spacing w:line="360" w:lineRule="auto"/>
            </w:pPr>
            <w:r>
              <w:rPr>
                <w:rFonts w:hint="eastAsia"/>
              </w:rPr>
              <w:t>地址和数据都是BCD码</w:t>
            </w:r>
          </w:p>
          <w:p>
            <w:pPr>
              <w:spacing w:line="360" w:lineRule="auto"/>
            </w:pPr>
            <w:r>
              <w:rPr>
                <w:rFonts w:hint="eastAsia"/>
              </w:rPr>
              <w:t>4字节数据高字节是符号 01 为正 10 为负，剩下的3字节为角度。如01111213 解析为+11.1212度</w:t>
            </w:r>
          </w:p>
          <w:p>
            <w:pPr>
              <w:spacing w:line="360" w:lineRule="auto"/>
            </w:pPr>
            <w:r>
              <w:rPr>
                <w:rFonts w:hint="eastAsia"/>
              </w:rPr>
              <w:t>标志：00 深孔01 地表 02 高精度0</w:t>
            </w:r>
            <w:r>
              <w:t>3</w:t>
            </w:r>
            <w:r>
              <w:rPr>
                <w:rFonts w:hint="eastAsia"/>
              </w:rPr>
              <w:t xml:space="preserve"> 路基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901" w:type="dxa"/>
            <w:vMerge w:val="continue"/>
          </w:tcPr>
          <w:p>
            <w:pPr>
              <w:spacing w:line="360" w:lineRule="auto"/>
            </w:pPr>
          </w:p>
        </w:tc>
        <w:tc>
          <w:tcPr>
            <w:tcW w:w="2101" w:type="dxa"/>
          </w:tcPr>
          <w:p>
            <w:pPr>
              <w:spacing w:line="360" w:lineRule="auto"/>
            </w:pPr>
            <w:r>
              <w:rPr>
                <w:rFonts w:hint="eastAsia"/>
              </w:rPr>
              <w:t>当前帧数</w:t>
            </w:r>
          </w:p>
        </w:tc>
        <w:tc>
          <w:tcPr>
            <w:tcW w:w="2220" w:type="dxa"/>
          </w:tcPr>
          <w:p>
            <w:pPr>
              <w:spacing w:line="360" w:lineRule="auto"/>
            </w:pPr>
          </w:p>
        </w:tc>
        <w:tc>
          <w:tcPr>
            <w:tcW w:w="3192" w:type="dxa"/>
          </w:tcPr>
          <w:p>
            <w:pPr>
              <w:spacing w:line="360" w:lineRule="auto"/>
            </w:pPr>
            <w:r>
              <w:t>1</w:t>
            </w:r>
            <w:r>
              <w:rPr>
                <w:rFonts w:hint="eastAsia"/>
              </w:rPr>
              <w:t xml:space="preserve">byte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901" w:type="dxa"/>
            <w:vMerge w:val="continue"/>
          </w:tcPr>
          <w:p>
            <w:pPr>
              <w:spacing w:line="360" w:lineRule="auto"/>
            </w:pPr>
          </w:p>
        </w:tc>
        <w:tc>
          <w:tcPr>
            <w:tcW w:w="2101" w:type="dxa"/>
          </w:tcPr>
          <w:p>
            <w:pPr>
              <w:spacing w:line="360" w:lineRule="auto"/>
            </w:pPr>
            <w:r>
              <w:rPr>
                <w:rFonts w:hint="eastAsia"/>
              </w:rPr>
              <w:t>总帧数</w:t>
            </w:r>
          </w:p>
        </w:tc>
        <w:tc>
          <w:tcPr>
            <w:tcW w:w="2220" w:type="dxa"/>
          </w:tcPr>
          <w:p>
            <w:pPr>
              <w:spacing w:line="360" w:lineRule="auto"/>
            </w:pPr>
          </w:p>
        </w:tc>
        <w:tc>
          <w:tcPr>
            <w:tcW w:w="3192" w:type="dxa"/>
          </w:tcPr>
          <w:p>
            <w:pPr>
              <w:spacing w:line="360" w:lineRule="auto"/>
            </w:pPr>
            <w:r>
              <w:t>1byte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901" w:type="dxa"/>
          </w:tcPr>
          <w:p>
            <w:pPr>
              <w:spacing w:line="360" w:lineRule="auto"/>
            </w:pPr>
          </w:p>
        </w:tc>
        <w:tc>
          <w:tcPr>
            <w:tcW w:w="2101" w:type="dxa"/>
          </w:tcPr>
          <w:p>
            <w:pPr>
              <w:spacing w:line="360" w:lineRule="auto"/>
            </w:pPr>
            <w:r>
              <w:rPr>
                <w:rFonts w:hint="eastAsia"/>
              </w:rPr>
              <w:t>校验</w:t>
            </w:r>
          </w:p>
        </w:tc>
        <w:tc>
          <w:tcPr>
            <w:tcW w:w="2220" w:type="dxa"/>
          </w:tcPr>
          <w:p>
            <w:pPr>
              <w:spacing w:line="360" w:lineRule="auto"/>
            </w:pPr>
          </w:p>
        </w:tc>
        <w:tc>
          <w:tcPr>
            <w:tcW w:w="3192" w:type="dxa"/>
          </w:tcPr>
          <w:p>
            <w:pPr>
              <w:spacing w:line="360" w:lineRule="auto"/>
            </w:pPr>
            <w:r>
              <w:rPr>
                <w:rFonts w:hint="eastAsia"/>
              </w:rPr>
              <w:t>1byte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901" w:type="dxa"/>
          </w:tcPr>
          <w:p>
            <w:pPr>
              <w:spacing w:line="360" w:lineRule="auto"/>
            </w:pPr>
          </w:p>
        </w:tc>
        <w:tc>
          <w:tcPr>
            <w:tcW w:w="2101" w:type="dxa"/>
          </w:tcPr>
          <w:p>
            <w:pPr>
              <w:spacing w:line="360" w:lineRule="auto"/>
            </w:pPr>
            <w:r>
              <w:rPr>
                <w:rFonts w:hint="eastAsia"/>
              </w:rPr>
              <w:t>包尾</w:t>
            </w:r>
          </w:p>
        </w:tc>
        <w:tc>
          <w:tcPr>
            <w:tcW w:w="2220" w:type="dxa"/>
          </w:tcPr>
          <w:p>
            <w:pPr>
              <w:spacing w:line="360" w:lineRule="auto"/>
            </w:pPr>
          </w:p>
        </w:tc>
        <w:tc>
          <w:tcPr>
            <w:tcW w:w="3192" w:type="dxa"/>
          </w:tcPr>
          <w:p>
            <w:pPr>
              <w:spacing w:line="360" w:lineRule="auto"/>
            </w:pPr>
            <w:r>
              <w:rPr>
                <w:rFonts w:hint="eastAsia"/>
              </w:rPr>
              <w:t>0XF1 0XEE</w:t>
            </w:r>
          </w:p>
        </w:tc>
      </w:tr>
    </w:tbl>
    <w:p/>
    <w:p>
      <w:r>
        <w:drawing>
          <wp:inline distT="0" distB="0" distL="0" distR="0">
            <wp:extent cx="4961890" cy="458089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126" cstate="print"/>
                    <a:stretch>
                      <a:fillRect/>
                    </a:stretch>
                  </pic:blipFill>
                  <pic:spPr>
                    <a:xfrm>
                      <a:off x="0" y="0"/>
                      <a:ext cx="4961905" cy="4580952"/>
                    </a:xfrm>
                    <a:prstGeom prst="rect">
                      <a:avLst/>
                    </a:prstGeom>
                  </pic:spPr>
                </pic:pic>
              </a:graphicData>
            </a:graphic>
          </wp:inline>
        </w:drawing>
      </w:r>
    </w:p>
    <w:sectPr>
      <w:headerReference r:id="rId3" w:type="default"/>
      <w:footerReference r:id="rId4" w:type="default"/>
      <w:pgSz w:w="11906" w:h="16838"/>
      <w:pgMar w:top="1134" w:right="1134" w:bottom="1134" w:left="1134" w:header="567" w:footer="680" w:gutter="284"/>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Courier New">
    <w:panose1 w:val="02070309020205020404"/>
    <w:charset w:val="00"/>
    <w:family w:val="modern"/>
    <w:pitch w:val="default"/>
    <w:sig w:usb0="E0002AFF" w:usb1="C0007843" w:usb2="00000009" w:usb3="00000000" w:csb0="400001FF" w:csb1="FFFF0000"/>
  </w:font>
  <w:font w:name="微软雅黑">
    <w:panose1 w:val="020B0503020204020204"/>
    <w:charset w:val="86"/>
    <w:family w:val="swiss"/>
    <w:pitch w:val="default"/>
    <w:sig w:usb0="80000287" w:usb1="280F3C52" w:usb2="00000016" w:usb3="00000000" w:csb0="0004001F" w:csb1="00000000"/>
  </w:font>
  <w:font w:name="Segoe UI">
    <w:panose1 w:val="020B0502040204020203"/>
    <w:charset w:val="00"/>
    <w:family w:val="swiss"/>
    <w:pitch w:val="default"/>
    <w:sig w:usb0="E10022FF" w:usb1="C000E47F" w:usb2="00000029" w:usb3="00000000" w:csb0="200001DF" w:csb1="20000000"/>
  </w:font>
  <w:font w:name="Verdana">
    <w:panose1 w:val="020B0604030504040204"/>
    <w:charset w:val="00"/>
    <w:family w:val="swiss"/>
    <w:pitch w:val="default"/>
    <w:sig w:usb0="A1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right"/>
      <w:rPr>
        <w:rFonts w:ascii="Verdana" w:hAnsi="Verdana"/>
        <w:b/>
      </w:rPr>
    </w:pPr>
    <w:r>
      <w:rPr>
        <w:rFonts w:ascii="Verdana" w:hAnsi="Verdana"/>
        <w:b/>
      </w:rPr>
      <w:t xml:space="preserve">Page </w:t>
    </w:r>
    <w:r>
      <w:rPr>
        <w:rFonts w:ascii="Verdana" w:hAnsi="Verdana"/>
        <w:b/>
      </w:rPr>
      <w:fldChar w:fldCharType="begin"/>
    </w:r>
    <w:r>
      <w:rPr>
        <w:rFonts w:ascii="Verdana" w:hAnsi="Verdana"/>
        <w:b/>
      </w:rPr>
      <w:instrText xml:space="preserve"> PAGE </w:instrText>
    </w:r>
    <w:r>
      <w:rPr>
        <w:rFonts w:ascii="Verdana" w:hAnsi="Verdana"/>
        <w:b/>
      </w:rPr>
      <w:fldChar w:fldCharType="separate"/>
    </w:r>
    <w:r>
      <w:rPr>
        <w:rFonts w:ascii="Verdana" w:hAnsi="Verdana"/>
        <w:b/>
      </w:rPr>
      <w:t>119</w:t>
    </w:r>
    <w:r>
      <w:rPr>
        <w:rFonts w:ascii="Verdana" w:hAnsi="Verdana"/>
        <w:b/>
      </w:rPr>
      <w:fldChar w:fldCharType="end"/>
    </w:r>
    <w:r>
      <w:rPr>
        <w:rFonts w:ascii="Verdana" w:hAnsi="Verdana"/>
        <w:b/>
      </w:rPr>
      <w:t xml:space="preserve"> of </w:t>
    </w:r>
    <w:r>
      <w:rPr>
        <w:rFonts w:ascii="Verdana" w:hAnsi="Verdana"/>
        <w:b/>
      </w:rPr>
      <w:fldChar w:fldCharType="begin"/>
    </w:r>
    <w:r>
      <w:rPr>
        <w:rFonts w:ascii="Verdana" w:hAnsi="Verdana"/>
        <w:b/>
      </w:rPr>
      <w:instrText xml:space="preserve"> NUMPAGES </w:instrText>
    </w:r>
    <w:r>
      <w:rPr>
        <w:rFonts w:ascii="Verdana" w:hAnsi="Verdana"/>
        <w:b/>
      </w:rPr>
      <w:fldChar w:fldCharType="separate"/>
    </w:r>
    <w:r>
      <w:rPr>
        <w:rFonts w:ascii="Verdana" w:hAnsi="Verdana"/>
        <w:b/>
      </w:rPr>
      <w:t>120</w:t>
    </w:r>
    <w:r>
      <w:rPr>
        <w:rFonts w:ascii="Verdana" w:hAnsi="Verdana"/>
        <w:b/>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wordWrap w:val="0"/>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B"/>
    <w:lvl w:ilvl="0" w:tentative="0">
      <w:start w:val="1"/>
      <w:numFmt w:val="decimal"/>
      <w:lvlText w:val="%1."/>
      <w:legacy w:legacy="1" w:legacySpace="144" w:legacyIndent="0"/>
      <w:lvlJc w:val="left"/>
    </w:lvl>
    <w:lvl w:ilvl="1" w:tentative="0">
      <w:start w:val="1"/>
      <w:numFmt w:val="decimal"/>
      <w:lvlText w:val="%1.%2"/>
      <w:legacy w:legacy="1" w:legacySpace="144" w:legacyIndent="0"/>
      <w:lvlJc w:val="left"/>
    </w:lvl>
    <w:lvl w:ilvl="2" w:tentative="0">
      <w:start w:val="1"/>
      <w:numFmt w:val="decimal"/>
      <w:lvlText w:val="%1.%2.%3"/>
      <w:legacy w:legacy="1" w:legacySpace="144" w:legacyIndent="0"/>
      <w:lvlJc w:val="left"/>
    </w:lvl>
    <w:lvl w:ilvl="3" w:tentative="0">
      <w:start w:val="1"/>
      <w:numFmt w:val="decimal"/>
      <w:lvlText w:val="%1.%2.%3.%4"/>
      <w:legacy w:legacy="1" w:legacySpace="144" w:legacyIndent="0"/>
      <w:lvlJc w:val="left"/>
    </w:lvl>
    <w:lvl w:ilvl="4" w:tentative="0">
      <w:start w:val="1"/>
      <w:numFmt w:val="decimal"/>
      <w:lvlText w:val="%1.%2.%3.%4.%5"/>
      <w:legacy w:legacy="1" w:legacySpace="144" w:legacyIndent="0"/>
      <w:lvlJc w:val="left"/>
    </w:lvl>
    <w:lvl w:ilvl="5" w:tentative="0">
      <w:start w:val="1"/>
      <w:numFmt w:val="decimal"/>
      <w:lvlText w:val="%1.%2.%3.%4.%5.%6"/>
      <w:legacy w:legacy="1" w:legacySpace="144" w:legacyIndent="0"/>
      <w:lvlJc w:val="left"/>
    </w:lvl>
    <w:lvl w:ilvl="6" w:tentative="0">
      <w:start w:val="1"/>
      <w:numFmt w:val="decimal"/>
      <w:lvlText w:val="%1.%2.%3.%4.%5.%6.%7"/>
      <w:legacy w:legacy="1" w:legacySpace="144" w:legacyIndent="0"/>
      <w:lvlJc w:val="left"/>
    </w:lvl>
    <w:lvl w:ilvl="7" w:tentative="0">
      <w:start w:val="1"/>
      <w:numFmt w:val="decimal"/>
      <w:lvlText w:val="%1.%2.%3.%4.%5.%6.%7.%8"/>
      <w:legacy w:legacy="1" w:legacySpace="144" w:legacyIndent="0"/>
      <w:lvlJc w:val="left"/>
    </w:lvl>
    <w:lvl w:ilvl="8" w:tentative="0">
      <w:start w:val="1"/>
      <w:numFmt w:val="decimal"/>
      <w:lvlText w:val="%1.%2.%3.%4.%5.%6.%7.%8.%9"/>
      <w:legacy w:legacy="1" w:legacySpace="144" w:legacyIndent="0"/>
      <w:lvlJc w:val="left"/>
    </w:lvl>
  </w:abstractNum>
  <w:abstractNum w:abstractNumId="1">
    <w:nsid w:val="0193237A"/>
    <w:multiLevelType w:val="multilevel"/>
    <w:tmpl w:val="019323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4221685"/>
    <w:multiLevelType w:val="multilevel"/>
    <w:tmpl w:val="14221685"/>
    <w:lvl w:ilvl="0" w:tentative="0">
      <w:start w:val="1"/>
      <w:numFmt w:val="decimal"/>
      <w:pStyle w:val="2"/>
      <w:lvlText w:val="%1"/>
      <w:lvlJc w:val="left"/>
      <w:pPr>
        <w:tabs>
          <w:tab w:val="left" w:pos="425"/>
        </w:tabs>
        <w:ind w:left="425" w:hanging="425"/>
      </w:pPr>
    </w:lvl>
    <w:lvl w:ilvl="1" w:tentative="0">
      <w:start w:val="1"/>
      <w:numFmt w:val="decimal"/>
      <w:lvlText w:val="%1.%2"/>
      <w:lvlJc w:val="left"/>
      <w:pPr>
        <w:tabs>
          <w:tab w:val="left" w:pos="1145"/>
        </w:tabs>
        <w:ind w:left="992" w:hanging="567"/>
      </w:pPr>
    </w:lvl>
    <w:lvl w:ilvl="2" w:tentative="0">
      <w:start w:val="1"/>
      <w:numFmt w:val="decimal"/>
      <w:pStyle w:val="4"/>
      <w:lvlText w:val="%1.%2.%3"/>
      <w:lvlJc w:val="left"/>
      <w:pPr>
        <w:tabs>
          <w:tab w:val="left" w:pos="2291"/>
        </w:tabs>
        <w:ind w:left="1418" w:hanging="567"/>
      </w:pPr>
    </w:lvl>
    <w:lvl w:ilvl="3" w:tentative="0">
      <w:start w:val="1"/>
      <w:numFmt w:val="decimal"/>
      <w:pStyle w:val="5"/>
      <w:lvlText w:val="%1.%2.%3.%4"/>
      <w:lvlJc w:val="left"/>
      <w:pPr>
        <w:tabs>
          <w:tab w:val="left" w:pos="3076"/>
        </w:tabs>
        <w:ind w:left="1984" w:hanging="708"/>
      </w:pPr>
    </w:lvl>
    <w:lvl w:ilvl="4" w:tentative="0">
      <w:start w:val="1"/>
      <w:numFmt w:val="decimal"/>
      <w:pStyle w:val="6"/>
      <w:lvlText w:val="%1.%2.%3.%4.%5"/>
      <w:lvlJc w:val="left"/>
      <w:pPr>
        <w:tabs>
          <w:tab w:val="left" w:pos="3861"/>
        </w:tabs>
        <w:ind w:left="2551" w:hanging="850"/>
      </w:pPr>
    </w:lvl>
    <w:lvl w:ilvl="5" w:tentative="0">
      <w:start w:val="1"/>
      <w:numFmt w:val="decimal"/>
      <w:lvlText w:val="%1.%2.%3.%4.%5.%6"/>
      <w:lvlJc w:val="left"/>
      <w:pPr>
        <w:tabs>
          <w:tab w:val="left" w:pos="4646"/>
        </w:tabs>
        <w:ind w:left="3260" w:hanging="1134"/>
      </w:pPr>
    </w:lvl>
    <w:lvl w:ilvl="6" w:tentative="0">
      <w:start w:val="1"/>
      <w:numFmt w:val="decimal"/>
      <w:lvlText w:val="%1.%2.%3.%4.%5.%6.%7"/>
      <w:lvlJc w:val="left"/>
      <w:pPr>
        <w:tabs>
          <w:tab w:val="left" w:pos="5431"/>
        </w:tabs>
        <w:ind w:left="3827" w:hanging="1276"/>
      </w:pPr>
    </w:lvl>
    <w:lvl w:ilvl="7" w:tentative="0">
      <w:start w:val="1"/>
      <w:numFmt w:val="decimal"/>
      <w:lvlText w:val="%1.%2.%3.%4.%5.%6.%7.%8"/>
      <w:lvlJc w:val="left"/>
      <w:pPr>
        <w:tabs>
          <w:tab w:val="left" w:pos="6216"/>
        </w:tabs>
        <w:ind w:left="4394" w:hanging="1418"/>
      </w:pPr>
    </w:lvl>
    <w:lvl w:ilvl="8" w:tentative="0">
      <w:start w:val="1"/>
      <w:numFmt w:val="decimal"/>
      <w:lvlText w:val="%1.%2.%3.%4.%5.%6.%7.%8.%9"/>
      <w:lvlJc w:val="left"/>
      <w:pPr>
        <w:tabs>
          <w:tab w:val="left" w:pos="7362"/>
        </w:tabs>
        <w:ind w:left="5102" w:hanging="1700"/>
      </w:pPr>
    </w:lvl>
  </w:abstractNum>
  <w:abstractNum w:abstractNumId="3">
    <w:nsid w:val="180C4801"/>
    <w:multiLevelType w:val="multilevel"/>
    <w:tmpl w:val="180C480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18343E63"/>
    <w:multiLevelType w:val="multilevel"/>
    <w:tmpl w:val="18343E63"/>
    <w:lvl w:ilvl="0" w:tentative="0">
      <w:start w:val="1"/>
      <w:numFmt w:val="bullet"/>
      <w:lvlText w:val=""/>
      <w:lvlJc w:val="left"/>
      <w:pPr>
        <w:tabs>
          <w:tab w:val="left" w:pos="1140"/>
        </w:tabs>
        <w:ind w:left="1140" w:hanging="420"/>
      </w:pPr>
      <w:rPr>
        <w:rFonts w:hint="default" w:ascii="Wingdings" w:hAnsi="Wingdings"/>
      </w:rPr>
    </w:lvl>
    <w:lvl w:ilvl="1" w:tentative="0">
      <w:start w:val="1"/>
      <w:numFmt w:val="bullet"/>
      <w:lvlText w:val=""/>
      <w:lvlJc w:val="left"/>
      <w:pPr>
        <w:tabs>
          <w:tab w:val="left" w:pos="1560"/>
        </w:tabs>
        <w:ind w:left="1560" w:hanging="420"/>
      </w:pPr>
      <w:rPr>
        <w:rFonts w:hint="default" w:ascii="Wingdings" w:hAnsi="Wingdings"/>
      </w:rPr>
    </w:lvl>
    <w:lvl w:ilvl="2" w:tentative="0">
      <w:start w:val="1"/>
      <w:numFmt w:val="bullet"/>
      <w:lvlText w:val=""/>
      <w:lvlJc w:val="left"/>
      <w:pPr>
        <w:tabs>
          <w:tab w:val="left" w:pos="1980"/>
        </w:tabs>
        <w:ind w:left="1980" w:hanging="420"/>
      </w:pPr>
      <w:rPr>
        <w:rFonts w:hint="default" w:ascii="Wingdings" w:hAnsi="Wingdings"/>
      </w:rPr>
    </w:lvl>
    <w:lvl w:ilvl="3" w:tentative="0">
      <w:start w:val="1"/>
      <w:numFmt w:val="bullet"/>
      <w:lvlText w:val=""/>
      <w:lvlJc w:val="left"/>
      <w:pPr>
        <w:tabs>
          <w:tab w:val="left" w:pos="2400"/>
        </w:tabs>
        <w:ind w:left="2400" w:hanging="420"/>
      </w:pPr>
      <w:rPr>
        <w:rFonts w:hint="default" w:ascii="Wingdings" w:hAnsi="Wingdings"/>
      </w:rPr>
    </w:lvl>
    <w:lvl w:ilvl="4" w:tentative="0">
      <w:start w:val="1"/>
      <w:numFmt w:val="bullet"/>
      <w:lvlText w:val=""/>
      <w:lvlJc w:val="left"/>
      <w:pPr>
        <w:tabs>
          <w:tab w:val="left" w:pos="2820"/>
        </w:tabs>
        <w:ind w:left="2820" w:hanging="420"/>
      </w:pPr>
      <w:rPr>
        <w:rFonts w:hint="default" w:ascii="Wingdings" w:hAnsi="Wingdings"/>
      </w:rPr>
    </w:lvl>
    <w:lvl w:ilvl="5" w:tentative="0">
      <w:start w:val="1"/>
      <w:numFmt w:val="bullet"/>
      <w:lvlText w:val=""/>
      <w:lvlJc w:val="left"/>
      <w:pPr>
        <w:tabs>
          <w:tab w:val="left" w:pos="3240"/>
        </w:tabs>
        <w:ind w:left="3240" w:hanging="420"/>
      </w:pPr>
      <w:rPr>
        <w:rFonts w:hint="default" w:ascii="Wingdings" w:hAnsi="Wingdings"/>
      </w:rPr>
    </w:lvl>
    <w:lvl w:ilvl="6" w:tentative="0">
      <w:start w:val="1"/>
      <w:numFmt w:val="bullet"/>
      <w:lvlText w:val=""/>
      <w:lvlJc w:val="left"/>
      <w:pPr>
        <w:tabs>
          <w:tab w:val="left" w:pos="3660"/>
        </w:tabs>
        <w:ind w:left="3660" w:hanging="420"/>
      </w:pPr>
      <w:rPr>
        <w:rFonts w:hint="default" w:ascii="Wingdings" w:hAnsi="Wingdings"/>
      </w:rPr>
    </w:lvl>
    <w:lvl w:ilvl="7" w:tentative="0">
      <w:start w:val="1"/>
      <w:numFmt w:val="bullet"/>
      <w:lvlText w:val=""/>
      <w:lvlJc w:val="left"/>
      <w:pPr>
        <w:tabs>
          <w:tab w:val="left" w:pos="4080"/>
        </w:tabs>
        <w:ind w:left="4080" w:hanging="420"/>
      </w:pPr>
      <w:rPr>
        <w:rFonts w:hint="default" w:ascii="Wingdings" w:hAnsi="Wingdings"/>
      </w:rPr>
    </w:lvl>
    <w:lvl w:ilvl="8" w:tentative="0">
      <w:start w:val="1"/>
      <w:numFmt w:val="bullet"/>
      <w:lvlText w:val=""/>
      <w:lvlJc w:val="left"/>
      <w:pPr>
        <w:tabs>
          <w:tab w:val="left" w:pos="4500"/>
        </w:tabs>
        <w:ind w:left="4500" w:hanging="420"/>
      </w:pPr>
      <w:rPr>
        <w:rFonts w:hint="default" w:ascii="Wingdings" w:hAnsi="Wingdings"/>
      </w:rPr>
    </w:lvl>
  </w:abstractNum>
  <w:abstractNum w:abstractNumId="5">
    <w:nsid w:val="1CD257BA"/>
    <w:multiLevelType w:val="multilevel"/>
    <w:tmpl w:val="1CD257B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20367847"/>
    <w:multiLevelType w:val="multilevel"/>
    <w:tmpl w:val="203678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222A6D41"/>
    <w:multiLevelType w:val="multilevel"/>
    <w:tmpl w:val="222A6D4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37DC2264"/>
    <w:multiLevelType w:val="multilevel"/>
    <w:tmpl w:val="37DC226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397445FB"/>
    <w:multiLevelType w:val="multilevel"/>
    <w:tmpl w:val="397445FB"/>
    <w:lvl w:ilvl="0" w:tentative="0">
      <w:start w:val="1"/>
      <w:numFmt w:val="decimal"/>
      <w:lvlText w:val="%1."/>
      <w:lvlJc w:val="left"/>
      <w:pPr>
        <w:ind w:left="1140" w:hanging="66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
    <w:nsid w:val="3F253D3D"/>
    <w:multiLevelType w:val="multilevel"/>
    <w:tmpl w:val="3F253D3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421B56B0"/>
    <w:multiLevelType w:val="multilevel"/>
    <w:tmpl w:val="421B56B0"/>
    <w:lvl w:ilvl="0" w:tentative="0">
      <w:start w:val="1"/>
      <w:numFmt w:val="decimal"/>
      <w:lvlText w:val="%1、"/>
      <w:lvlJc w:val="left"/>
      <w:pPr>
        <w:ind w:left="502" w:hanging="360"/>
      </w:pPr>
      <w:rPr>
        <w:rFonts w:hint="default"/>
      </w:rPr>
    </w:lvl>
    <w:lvl w:ilvl="1" w:tentative="0">
      <w:start w:val="1"/>
      <w:numFmt w:val="lowerLetter"/>
      <w:lvlText w:val="%2)"/>
      <w:lvlJc w:val="left"/>
      <w:pPr>
        <w:ind w:left="982" w:hanging="420"/>
      </w:pPr>
    </w:lvl>
    <w:lvl w:ilvl="2" w:tentative="0">
      <w:start w:val="1"/>
      <w:numFmt w:val="lowerRoman"/>
      <w:lvlText w:val="%3."/>
      <w:lvlJc w:val="right"/>
      <w:pPr>
        <w:ind w:left="1402" w:hanging="420"/>
      </w:pPr>
    </w:lvl>
    <w:lvl w:ilvl="3" w:tentative="0">
      <w:start w:val="1"/>
      <w:numFmt w:val="decimal"/>
      <w:lvlText w:val="%4."/>
      <w:lvlJc w:val="left"/>
      <w:pPr>
        <w:ind w:left="1822" w:hanging="420"/>
      </w:pPr>
    </w:lvl>
    <w:lvl w:ilvl="4" w:tentative="0">
      <w:start w:val="1"/>
      <w:numFmt w:val="lowerLetter"/>
      <w:lvlText w:val="%5)"/>
      <w:lvlJc w:val="left"/>
      <w:pPr>
        <w:ind w:left="2242" w:hanging="420"/>
      </w:pPr>
    </w:lvl>
    <w:lvl w:ilvl="5" w:tentative="0">
      <w:start w:val="1"/>
      <w:numFmt w:val="lowerRoman"/>
      <w:lvlText w:val="%6."/>
      <w:lvlJc w:val="right"/>
      <w:pPr>
        <w:ind w:left="2662" w:hanging="420"/>
      </w:pPr>
    </w:lvl>
    <w:lvl w:ilvl="6" w:tentative="0">
      <w:start w:val="1"/>
      <w:numFmt w:val="decimal"/>
      <w:lvlText w:val="%7."/>
      <w:lvlJc w:val="left"/>
      <w:pPr>
        <w:ind w:left="3082" w:hanging="420"/>
      </w:pPr>
    </w:lvl>
    <w:lvl w:ilvl="7" w:tentative="0">
      <w:start w:val="1"/>
      <w:numFmt w:val="lowerLetter"/>
      <w:lvlText w:val="%8)"/>
      <w:lvlJc w:val="left"/>
      <w:pPr>
        <w:ind w:left="3502" w:hanging="420"/>
      </w:pPr>
    </w:lvl>
    <w:lvl w:ilvl="8" w:tentative="0">
      <w:start w:val="1"/>
      <w:numFmt w:val="lowerRoman"/>
      <w:lvlText w:val="%9."/>
      <w:lvlJc w:val="right"/>
      <w:pPr>
        <w:ind w:left="3922" w:hanging="420"/>
      </w:pPr>
    </w:lvl>
  </w:abstractNum>
  <w:abstractNum w:abstractNumId="12">
    <w:nsid w:val="43A37740"/>
    <w:multiLevelType w:val="multilevel"/>
    <w:tmpl w:val="43A37740"/>
    <w:lvl w:ilvl="0" w:tentative="0">
      <w:start w:val="1"/>
      <w:numFmt w:val="lowerLetter"/>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3">
    <w:nsid w:val="4FD31DB0"/>
    <w:multiLevelType w:val="multilevel"/>
    <w:tmpl w:val="4FD31DB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52AC44A5"/>
    <w:multiLevelType w:val="multilevel"/>
    <w:tmpl w:val="52AC44A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55491C83"/>
    <w:multiLevelType w:val="multilevel"/>
    <w:tmpl w:val="55491C8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57CEE69F"/>
    <w:multiLevelType w:val="singleLevel"/>
    <w:tmpl w:val="57CEE69F"/>
    <w:lvl w:ilvl="0" w:tentative="0">
      <w:start w:val="1"/>
      <w:numFmt w:val="decimal"/>
      <w:suff w:val="nothing"/>
      <w:lvlText w:val="%1）"/>
      <w:lvlJc w:val="left"/>
      <w:pPr>
        <w:ind w:left="0" w:firstLine="0"/>
      </w:pPr>
    </w:lvl>
  </w:abstractNum>
  <w:abstractNum w:abstractNumId="17">
    <w:nsid w:val="5805BFA3"/>
    <w:multiLevelType w:val="singleLevel"/>
    <w:tmpl w:val="5805BFA3"/>
    <w:lvl w:ilvl="0" w:tentative="0">
      <w:start w:val="5"/>
      <w:numFmt w:val="decimal"/>
      <w:suff w:val="nothing"/>
      <w:lvlText w:val="%1、"/>
      <w:lvlJc w:val="left"/>
      <w:pPr>
        <w:ind w:left="0" w:firstLine="0"/>
      </w:pPr>
    </w:lvl>
  </w:abstractNum>
  <w:abstractNum w:abstractNumId="18">
    <w:nsid w:val="5807997F"/>
    <w:multiLevelType w:val="singleLevel"/>
    <w:tmpl w:val="5807997F"/>
    <w:lvl w:ilvl="0" w:tentative="0">
      <w:start w:val="1"/>
      <w:numFmt w:val="decimal"/>
      <w:suff w:val="nothing"/>
      <w:lvlText w:val="（%1）"/>
      <w:lvlJc w:val="left"/>
      <w:pPr>
        <w:ind w:left="0" w:firstLine="0"/>
      </w:pPr>
    </w:lvl>
  </w:abstractNum>
  <w:abstractNum w:abstractNumId="19">
    <w:nsid w:val="5807ABBE"/>
    <w:multiLevelType w:val="singleLevel"/>
    <w:tmpl w:val="5807ABBE"/>
    <w:lvl w:ilvl="0" w:tentative="0">
      <w:start w:val="2"/>
      <w:numFmt w:val="decimal"/>
      <w:suff w:val="nothing"/>
      <w:lvlText w:val="（%1）"/>
      <w:lvlJc w:val="left"/>
      <w:pPr>
        <w:ind w:left="0" w:firstLine="0"/>
      </w:pPr>
    </w:lvl>
  </w:abstractNum>
  <w:abstractNum w:abstractNumId="20">
    <w:nsid w:val="5812108A"/>
    <w:multiLevelType w:val="singleLevel"/>
    <w:tmpl w:val="5812108A"/>
    <w:lvl w:ilvl="0" w:tentative="0">
      <w:start w:val="2"/>
      <w:numFmt w:val="decimal"/>
      <w:suff w:val="nothing"/>
      <w:lvlText w:val="（%1）"/>
      <w:lvlJc w:val="left"/>
      <w:pPr>
        <w:ind w:left="0" w:firstLine="0"/>
      </w:pPr>
    </w:lvl>
  </w:abstractNum>
  <w:abstractNum w:abstractNumId="21">
    <w:nsid w:val="58121171"/>
    <w:multiLevelType w:val="singleLevel"/>
    <w:tmpl w:val="58121171"/>
    <w:lvl w:ilvl="0" w:tentative="0">
      <w:start w:val="3"/>
      <w:numFmt w:val="decimal"/>
      <w:suff w:val="nothing"/>
      <w:lvlText w:val="（%1）"/>
      <w:lvlJc w:val="left"/>
      <w:pPr>
        <w:ind w:left="0" w:firstLine="0"/>
      </w:pPr>
    </w:lvl>
  </w:abstractNum>
  <w:abstractNum w:abstractNumId="22">
    <w:nsid w:val="5812200E"/>
    <w:multiLevelType w:val="singleLevel"/>
    <w:tmpl w:val="5812200E"/>
    <w:lvl w:ilvl="0" w:tentative="0">
      <w:start w:val="1"/>
      <w:numFmt w:val="decimal"/>
      <w:suff w:val="nothing"/>
      <w:lvlText w:val="%1、"/>
      <w:lvlJc w:val="left"/>
      <w:pPr>
        <w:ind w:left="0" w:firstLine="0"/>
      </w:pPr>
    </w:lvl>
  </w:abstractNum>
  <w:abstractNum w:abstractNumId="23">
    <w:nsid w:val="58122B84"/>
    <w:multiLevelType w:val="singleLevel"/>
    <w:tmpl w:val="58122B84"/>
    <w:lvl w:ilvl="0" w:tentative="0">
      <w:start w:val="15"/>
      <w:numFmt w:val="decimal"/>
      <w:suff w:val="nothing"/>
      <w:lvlText w:val="%1、"/>
      <w:lvlJc w:val="left"/>
      <w:pPr>
        <w:ind w:left="0" w:firstLine="0"/>
      </w:pPr>
    </w:lvl>
  </w:abstractNum>
  <w:abstractNum w:abstractNumId="24">
    <w:nsid w:val="58122C0C"/>
    <w:multiLevelType w:val="singleLevel"/>
    <w:tmpl w:val="58122C0C"/>
    <w:lvl w:ilvl="0" w:tentative="0">
      <w:start w:val="16"/>
      <w:numFmt w:val="decimal"/>
      <w:suff w:val="nothing"/>
      <w:lvlText w:val="%1、"/>
      <w:lvlJc w:val="left"/>
      <w:pPr>
        <w:ind w:left="0" w:firstLine="0"/>
      </w:pPr>
    </w:lvl>
  </w:abstractNum>
  <w:abstractNum w:abstractNumId="25">
    <w:nsid w:val="58149C19"/>
    <w:multiLevelType w:val="singleLevel"/>
    <w:tmpl w:val="58149C19"/>
    <w:lvl w:ilvl="0" w:tentative="0">
      <w:start w:val="4"/>
      <w:numFmt w:val="decimal"/>
      <w:suff w:val="nothing"/>
      <w:lvlText w:val="（%1）"/>
      <w:lvlJc w:val="left"/>
      <w:pPr>
        <w:ind w:left="0" w:firstLine="0"/>
      </w:pPr>
    </w:lvl>
  </w:abstractNum>
  <w:abstractNum w:abstractNumId="26">
    <w:nsid w:val="58156E41"/>
    <w:multiLevelType w:val="singleLevel"/>
    <w:tmpl w:val="58156E41"/>
    <w:lvl w:ilvl="0" w:tentative="0">
      <w:start w:val="3"/>
      <w:numFmt w:val="decimal"/>
      <w:suff w:val="nothing"/>
      <w:lvlText w:val="%1、"/>
      <w:lvlJc w:val="left"/>
      <w:pPr>
        <w:ind w:left="0" w:firstLine="0"/>
      </w:pPr>
    </w:lvl>
  </w:abstractNum>
  <w:abstractNum w:abstractNumId="27">
    <w:nsid w:val="58186794"/>
    <w:multiLevelType w:val="singleLevel"/>
    <w:tmpl w:val="58186794"/>
    <w:lvl w:ilvl="0" w:tentative="0">
      <w:start w:val="3"/>
      <w:numFmt w:val="decimal"/>
      <w:suff w:val="nothing"/>
      <w:lvlText w:val="（%1）"/>
      <w:lvlJc w:val="left"/>
      <w:pPr>
        <w:ind w:left="0" w:firstLine="0"/>
      </w:pPr>
    </w:lvl>
  </w:abstractNum>
  <w:abstractNum w:abstractNumId="28">
    <w:nsid w:val="5818682A"/>
    <w:multiLevelType w:val="singleLevel"/>
    <w:tmpl w:val="5818682A"/>
    <w:lvl w:ilvl="0" w:tentative="0">
      <w:start w:val="2"/>
      <w:numFmt w:val="decimal"/>
      <w:suff w:val="nothing"/>
      <w:lvlText w:val="%1、"/>
      <w:lvlJc w:val="left"/>
      <w:pPr>
        <w:ind w:left="0" w:firstLine="0"/>
      </w:pPr>
    </w:lvl>
  </w:abstractNum>
  <w:abstractNum w:abstractNumId="29">
    <w:nsid w:val="58187742"/>
    <w:multiLevelType w:val="singleLevel"/>
    <w:tmpl w:val="58187742"/>
    <w:lvl w:ilvl="0" w:tentative="0">
      <w:start w:val="1"/>
      <w:numFmt w:val="decimal"/>
      <w:suff w:val="nothing"/>
      <w:lvlText w:val="%1、"/>
      <w:lvlJc w:val="left"/>
      <w:pPr>
        <w:ind w:left="0" w:firstLine="0"/>
      </w:pPr>
    </w:lvl>
  </w:abstractNum>
  <w:abstractNum w:abstractNumId="30">
    <w:nsid w:val="59507757"/>
    <w:multiLevelType w:val="singleLevel"/>
    <w:tmpl w:val="59507757"/>
    <w:lvl w:ilvl="0" w:tentative="0">
      <w:start w:val="1"/>
      <w:numFmt w:val="decimal"/>
      <w:suff w:val="nothing"/>
      <w:lvlText w:val="%1）"/>
      <w:lvlJc w:val="left"/>
    </w:lvl>
  </w:abstractNum>
  <w:abstractNum w:abstractNumId="31">
    <w:nsid w:val="59A8FF4E"/>
    <w:multiLevelType w:val="singleLevel"/>
    <w:tmpl w:val="59A8FF4E"/>
    <w:lvl w:ilvl="0" w:tentative="0">
      <w:start w:val="1"/>
      <w:numFmt w:val="decimal"/>
      <w:suff w:val="nothing"/>
      <w:lvlText w:val="（%1）"/>
      <w:lvlJc w:val="left"/>
    </w:lvl>
  </w:abstractNum>
  <w:abstractNum w:abstractNumId="32">
    <w:nsid w:val="5D7B0A0C"/>
    <w:multiLevelType w:val="multilevel"/>
    <w:tmpl w:val="5D7B0A0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3">
    <w:nsid w:val="62AD49F3"/>
    <w:multiLevelType w:val="multilevel"/>
    <w:tmpl w:val="62AD49F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4">
    <w:nsid w:val="71EA728E"/>
    <w:multiLevelType w:val="multilevel"/>
    <w:tmpl w:val="71EA728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5">
    <w:nsid w:val="72F55F35"/>
    <w:multiLevelType w:val="multilevel"/>
    <w:tmpl w:val="72F55F3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6">
    <w:nsid w:val="742919C3"/>
    <w:multiLevelType w:val="multilevel"/>
    <w:tmpl w:val="742919C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79422E9B"/>
    <w:multiLevelType w:val="multilevel"/>
    <w:tmpl w:val="79422E9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8">
    <w:nsid w:val="7BE85664"/>
    <w:multiLevelType w:val="multilevel"/>
    <w:tmpl w:val="7BE8566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2"/>
  </w:num>
  <w:num w:numId="2">
    <w:abstractNumId w:val="11"/>
  </w:num>
  <w:num w:numId="3">
    <w:abstractNumId w:val="0"/>
  </w:num>
  <w:num w:numId="4">
    <w:abstractNumId w:val="5"/>
  </w:num>
  <w:num w:numId="5">
    <w:abstractNumId w:val="3"/>
  </w:num>
  <w:num w:numId="6">
    <w:abstractNumId w:val="32"/>
  </w:num>
  <w:num w:numId="7">
    <w:abstractNumId w:val="37"/>
  </w:num>
  <w:num w:numId="8">
    <w:abstractNumId w:val="20"/>
    <w:lvlOverride w:ilvl="0">
      <w:startOverride w:val="2"/>
    </w:lvlOverride>
  </w:num>
  <w:num w:numId="9">
    <w:abstractNumId w:val="21"/>
    <w:lvlOverride w:ilvl="0">
      <w:startOverride w:val="3"/>
    </w:lvlOverride>
  </w:num>
  <w:num w:numId="10">
    <w:abstractNumId w:val="22"/>
    <w:lvlOverride w:ilvl="0">
      <w:startOverride w:val="1"/>
    </w:lvlOverride>
  </w:num>
  <w:num w:numId="11">
    <w:abstractNumId w:val="23"/>
    <w:lvlOverride w:ilvl="0">
      <w:startOverride w:val="15"/>
    </w:lvlOverride>
  </w:num>
  <w:num w:numId="12">
    <w:abstractNumId w:val="24"/>
    <w:lvlOverride w:ilvl="0">
      <w:startOverride w:val="16"/>
    </w:lvlOverride>
  </w:num>
  <w:num w:numId="13">
    <w:abstractNumId w:val="17"/>
    <w:lvlOverride w:ilvl="0">
      <w:startOverride w:val="5"/>
    </w:lvlOverride>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num>
  <w:num w:numId="18">
    <w:abstractNumId w:val="38"/>
  </w:num>
  <w:num w:numId="19">
    <w:abstractNumId w:val="33"/>
  </w:num>
  <w:num w:numId="20">
    <w:abstractNumId w:val="36"/>
  </w:num>
  <w:num w:numId="21">
    <w:abstractNumId w:val="10"/>
  </w:num>
  <w:num w:numId="22">
    <w:abstractNumId w:val="14"/>
  </w:num>
  <w:num w:numId="23">
    <w:abstractNumId w:val="6"/>
  </w:num>
  <w:num w:numId="24">
    <w:abstractNumId w:val="7"/>
  </w:num>
  <w:num w:numId="25">
    <w:abstractNumId w:val="35"/>
  </w:num>
  <w:num w:numId="26">
    <w:abstractNumId w:val="34"/>
  </w:num>
  <w:num w:numId="27">
    <w:abstractNumId w:val="18"/>
    <w:lvlOverride w:ilvl="0">
      <w:startOverride w:val="1"/>
    </w:lvlOverride>
  </w:num>
  <w:num w:numId="28">
    <w:abstractNumId w:val="19"/>
    <w:lvlOverride w:ilvl="0">
      <w:startOverride w:val="2"/>
    </w:lvlOverride>
  </w:num>
  <w:num w:numId="29">
    <w:abstractNumId w:val="25"/>
    <w:lvlOverride w:ilvl="0">
      <w:startOverride w:val="4"/>
    </w:lvlOverride>
  </w:num>
  <w:num w:numId="30">
    <w:abstractNumId w:val="26"/>
    <w:lvlOverride w:ilvl="0">
      <w:startOverride w:val="3"/>
    </w:lvlOverride>
  </w:num>
  <w:num w:numId="31">
    <w:abstractNumId w:val="30"/>
  </w:num>
  <w:num w:numId="32">
    <w:abstractNumId w:val="15"/>
  </w:num>
  <w:num w:numId="33">
    <w:abstractNumId w:val="16"/>
    <w:lvlOverride w:ilvl="0">
      <w:startOverride w:val="1"/>
    </w:lvlOverride>
  </w:num>
  <w:num w:numId="34">
    <w:abstractNumId w:val="29"/>
    <w:lvlOverride w:ilvl="0">
      <w:startOverride w:val="1"/>
    </w:lvlOverride>
  </w:num>
  <w:num w:numId="35">
    <w:abstractNumId w:val="27"/>
    <w:lvlOverride w:ilvl="0">
      <w:startOverride w:val="3"/>
    </w:lvlOverride>
  </w:num>
  <w:num w:numId="36">
    <w:abstractNumId w:val="28"/>
    <w:lvlOverride w:ilvl="0">
      <w:startOverride w:val="2"/>
    </w:lvlOverride>
  </w:num>
  <w:num w:numId="37">
    <w:abstractNumId w:val="31"/>
  </w:num>
  <w:num w:numId="38">
    <w:abstractNumId w:val="1"/>
  </w:num>
  <w:num w:numId="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hideSpellingErrors/>
  <w:attachedTemplate r:id="rId1"/>
  <w:trackRevisions w:val="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0A88"/>
    <w:rsid w:val="000021F6"/>
    <w:rsid w:val="00002422"/>
    <w:rsid w:val="00003C15"/>
    <w:rsid w:val="00004219"/>
    <w:rsid w:val="000042D2"/>
    <w:rsid w:val="0000744E"/>
    <w:rsid w:val="00010D5B"/>
    <w:rsid w:val="00011A1E"/>
    <w:rsid w:val="000148E2"/>
    <w:rsid w:val="0001512F"/>
    <w:rsid w:val="00015286"/>
    <w:rsid w:val="00015558"/>
    <w:rsid w:val="00021263"/>
    <w:rsid w:val="00023199"/>
    <w:rsid w:val="00024266"/>
    <w:rsid w:val="00024453"/>
    <w:rsid w:val="0002602C"/>
    <w:rsid w:val="00027EAE"/>
    <w:rsid w:val="00033ADE"/>
    <w:rsid w:val="000371E8"/>
    <w:rsid w:val="00037711"/>
    <w:rsid w:val="000402CA"/>
    <w:rsid w:val="0004586D"/>
    <w:rsid w:val="00047223"/>
    <w:rsid w:val="000472EC"/>
    <w:rsid w:val="00050039"/>
    <w:rsid w:val="000514F9"/>
    <w:rsid w:val="000515D0"/>
    <w:rsid w:val="0005545F"/>
    <w:rsid w:val="00057BFB"/>
    <w:rsid w:val="00062897"/>
    <w:rsid w:val="00062F2F"/>
    <w:rsid w:val="00064D0A"/>
    <w:rsid w:val="00070F90"/>
    <w:rsid w:val="00071C9D"/>
    <w:rsid w:val="0007211E"/>
    <w:rsid w:val="00073981"/>
    <w:rsid w:val="00074515"/>
    <w:rsid w:val="0008380F"/>
    <w:rsid w:val="00087293"/>
    <w:rsid w:val="000875FE"/>
    <w:rsid w:val="00091DC9"/>
    <w:rsid w:val="00094D89"/>
    <w:rsid w:val="0009573D"/>
    <w:rsid w:val="0009573E"/>
    <w:rsid w:val="000A0379"/>
    <w:rsid w:val="000A1AC1"/>
    <w:rsid w:val="000A1F46"/>
    <w:rsid w:val="000A3C08"/>
    <w:rsid w:val="000A4304"/>
    <w:rsid w:val="000A4ACD"/>
    <w:rsid w:val="000A5B94"/>
    <w:rsid w:val="000B0F16"/>
    <w:rsid w:val="000B17E3"/>
    <w:rsid w:val="000B526A"/>
    <w:rsid w:val="000B6DC6"/>
    <w:rsid w:val="000C0061"/>
    <w:rsid w:val="000C4AD9"/>
    <w:rsid w:val="000C6B63"/>
    <w:rsid w:val="000D0058"/>
    <w:rsid w:val="000D0651"/>
    <w:rsid w:val="000D065D"/>
    <w:rsid w:val="000D3108"/>
    <w:rsid w:val="000D527A"/>
    <w:rsid w:val="000D5D86"/>
    <w:rsid w:val="000E116A"/>
    <w:rsid w:val="000E2A2C"/>
    <w:rsid w:val="000E43FF"/>
    <w:rsid w:val="000F0E6C"/>
    <w:rsid w:val="000F18C7"/>
    <w:rsid w:val="000F1BF6"/>
    <w:rsid w:val="000F3BF3"/>
    <w:rsid w:val="000F3C7D"/>
    <w:rsid w:val="000F4CE0"/>
    <w:rsid w:val="000F609A"/>
    <w:rsid w:val="000F69D8"/>
    <w:rsid w:val="000F71D1"/>
    <w:rsid w:val="00113EC7"/>
    <w:rsid w:val="00114210"/>
    <w:rsid w:val="001214F7"/>
    <w:rsid w:val="00133657"/>
    <w:rsid w:val="00134A1C"/>
    <w:rsid w:val="0013636F"/>
    <w:rsid w:val="00140D8F"/>
    <w:rsid w:val="00144C81"/>
    <w:rsid w:val="00145808"/>
    <w:rsid w:val="00145EC3"/>
    <w:rsid w:val="0014714F"/>
    <w:rsid w:val="00150970"/>
    <w:rsid w:val="00153C1C"/>
    <w:rsid w:val="001554D7"/>
    <w:rsid w:val="00157400"/>
    <w:rsid w:val="00157CA7"/>
    <w:rsid w:val="00157FCA"/>
    <w:rsid w:val="0016236D"/>
    <w:rsid w:val="0016271F"/>
    <w:rsid w:val="0016406B"/>
    <w:rsid w:val="00165377"/>
    <w:rsid w:val="00167011"/>
    <w:rsid w:val="00171200"/>
    <w:rsid w:val="0017157B"/>
    <w:rsid w:val="00172E51"/>
    <w:rsid w:val="00173A5D"/>
    <w:rsid w:val="0017667F"/>
    <w:rsid w:val="001777A8"/>
    <w:rsid w:val="00180109"/>
    <w:rsid w:val="00184353"/>
    <w:rsid w:val="0018464D"/>
    <w:rsid w:val="00187C93"/>
    <w:rsid w:val="00190EA0"/>
    <w:rsid w:val="00191C98"/>
    <w:rsid w:val="00192C42"/>
    <w:rsid w:val="00195E3C"/>
    <w:rsid w:val="00196353"/>
    <w:rsid w:val="001977D9"/>
    <w:rsid w:val="001A1A38"/>
    <w:rsid w:val="001A6B83"/>
    <w:rsid w:val="001A740D"/>
    <w:rsid w:val="001A7548"/>
    <w:rsid w:val="001A774D"/>
    <w:rsid w:val="001B0238"/>
    <w:rsid w:val="001B04B2"/>
    <w:rsid w:val="001B1BC3"/>
    <w:rsid w:val="001B2EA9"/>
    <w:rsid w:val="001C0EFC"/>
    <w:rsid w:val="001C5025"/>
    <w:rsid w:val="001C5FCC"/>
    <w:rsid w:val="001D300F"/>
    <w:rsid w:val="001D4216"/>
    <w:rsid w:val="001D4738"/>
    <w:rsid w:val="001E4488"/>
    <w:rsid w:val="001F16B0"/>
    <w:rsid w:val="001F25AC"/>
    <w:rsid w:val="001F3CB2"/>
    <w:rsid w:val="001F5D8F"/>
    <w:rsid w:val="001F5DAA"/>
    <w:rsid w:val="001F6B74"/>
    <w:rsid w:val="001F6C13"/>
    <w:rsid w:val="00200E3F"/>
    <w:rsid w:val="002030CD"/>
    <w:rsid w:val="00203EAF"/>
    <w:rsid w:val="00205D33"/>
    <w:rsid w:val="002070C9"/>
    <w:rsid w:val="00207C43"/>
    <w:rsid w:val="00211C07"/>
    <w:rsid w:val="00212783"/>
    <w:rsid w:val="00212EF9"/>
    <w:rsid w:val="00213EB3"/>
    <w:rsid w:val="0021407D"/>
    <w:rsid w:val="00215B65"/>
    <w:rsid w:val="00220E7C"/>
    <w:rsid w:val="00221066"/>
    <w:rsid w:val="0022111F"/>
    <w:rsid w:val="00221B3F"/>
    <w:rsid w:val="002223C4"/>
    <w:rsid w:val="0022284E"/>
    <w:rsid w:val="00222F28"/>
    <w:rsid w:val="00224069"/>
    <w:rsid w:val="00227BC1"/>
    <w:rsid w:val="00233393"/>
    <w:rsid w:val="00233B2B"/>
    <w:rsid w:val="002361A6"/>
    <w:rsid w:val="0024279D"/>
    <w:rsid w:val="00245B81"/>
    <w:rsid w:val="00250D84"/>
    <w:rsid w:val="00250DC6"/>
    <w:rsid w:val="002513E5"/>
    <w:rsid w:val="0025208D"/>
    <w:rsid w:val="00253525"/>
    <w:rsid w:val="002542C2"/>
    <w:rsid w:val="00261442"/>
    <w:rsid w:val="002615A3"/>
    <w:rsid w:val="00262575"/>
    <w:rsid w:val="002634CA"/>
    <w:rsid w:val="002644DF"/>
    <w:rsid w:val="0026541E"/>
    <w:rsid w:val="00266512"/>
    <w:rsid w:val="00266FAC"/>
    <w:rsid w:val="002670E1"/>
    <w:rsid w:val="002677CC"/>
    <w:rsid w:val="00272087"/>
    <w:rsid w:val="0027235D"/>
    <w:rsid w:val="00285F89"/>
    <w:rsid w:val="00286291"/>
    <w:rsid w:val="00286B67"/>
    <w:rsid w:val="002934BB"/>
    <w:rsid w:val="002A05E2"/>
    <w:rsid w:val="002A160B"/>
    <w:rsid w:val="002A3438"/>
    <w:rsid w:val="002A6828"/>
    <w:rsid w:val="002A6DBE"/>
    <w:rsid w:val="002B0C22"/>
    <w:rsid w:val="002B4B4E"/>
    <w:rsid w:val="002B5FD7"/>
    <w:rsid w:val="002B6707"/>
    <w:rsid w:val="002B6D5C"/>
    <w:rsid w:val="002B7DAC"/>
    <w:rsid w:val="002C0025"/>
    <w:rsid w:val="002C15E8"/>
    <w:rsid w:val="002C27B1"/>
    <w:rsid w:val="002C384A"/>
    <w:rsid w:val="002C48D0"/>
    <w:rsid w:val="002C61BB"/>
    <w:rsid w:val="002C733C"/>
    <w:rsid w:val="002D501F"/>
    <w:rsid w:val="002E0167"/>
    <w:rsid w:val="002E0931"/>
    <w:rsid w:val="002E2522"/>
    <w:rsid w:val="002E266D"/>
    <w:rsid w:val="002E7680"/>
    <w:rsid w:val="002F099F"/>
    <w:rsid w:val="002F39A0"/>
    <w:rsid w:val="002F4343"/>
    <w:rsid w:val="002F646E"/>
    <w:rsid w:val="0030503D"/>
    <w:rsid w:val="00305870"/>
    <w:rsid w:val="00307BEE"/>
    <w:rsid w:val="00313454"/>
    <w:rsid w:val="00313EA4"/>
    <w:rsid w:val="00314026"/>
    <w:rsid w:val="0031446B"/>
    <w:rsid w:val="00316476"/>
    <w:rsid w:val="00316C39"/>
    <w:rsid w:val="00317135"/>
    <w:rsid w:val="00317549"/>
    <w:rsid w:val="00321DF9"/>
    <w:rsid w:val="003223B7"/>
    <w:rsid w:val="003251A0"/>
    <w:rsid w:val="00325389"/>
    <w:rsid w:val="00325C31"/>
    <w:rsid w:val="003336AE"/>
    <w:rsid w:val="00334D60"/>
    <w:rsid w:val="00335717"/>
    <w:rsid w:val="003364B1"/>
    <w:rsid w:val="00337137"/>
    <w:rsid w:val="0033786A"/>
    <w:rsid w:val="003403D2"/>
    <w:rsid w:val="00343304"/>
    <w:rsid w:val="00351974"/>
    <w:rsid w:val="0035197B"/>
    <w:rsid w:val="00354415"/>
    <w:rsid w:val="00354E55"/>
    <w:rsid w:val="00355737"/>
    <w:rsid w:val="00357A0A"/>
    <w:rsid w:val="00361D49"/>
    <w:rsid w:val="00362301"/>
    <w:rsid w:val="00364D33"/>
    <w:rsid w:val="003730B9"/>
    <w:rsid w:val="00373411"/>
    <w:rsid w:val="003776CE"/>
    <w:rsid w:val="00380C5A"/>
    <w:rsid w:val="003824CA"/>
    <w:rsid w:val="0038468E"/>
    <w:rsid w:val="00385DC0"/>
    <w:rsid w:val="003921A8"/>
    <w:rsid w:val="00393F34"/>
    <w:rsid w:val="00394EAE"/>
    <w:rsid w:val="00396128"/>
    <w:rsid w:val="003A3A32"/>
    <w:rsid w:val="003A4A8E"/>
    <w:rsid w:val="003A6F3B"/>
    <w:rsid w:val="003B186D"/>
    <w:rsid w:val="003B7A12"/>
    <w:rsid w:val="003C2DD9"/>
    <w:rsid w:val="003C4D3B"/>
    <w:rsid w:val="003C799B"/>
    <w:rsid w:val="003D0195"/>
    <w:rsid w:val="003D20E1"/>
    <w:rsid w:val="003D4573"/>
    <w:rsid w:val="003D4D47"/>
    <w:rsid w:val="003D6154"/>
    <w:rsid w:val="003D7BDC"/>
    <w:rsid w:val="003E037C"/>
    <w:rsid w:val="003E4DC2"/>
    <w:rsid w:val="003E59F2"/>
    <w:rsid w:val="003E5A7A"/>
    <w:rsid w:val="003E6526"/>
    <w:rsid w:val="003F7754"/>
    <w:rsid w:val="00404023"/>
    <w:rsid w:val="004061D4"/>
    <w:rsid w:val="00406DE5"/>
    <w:rsid w:val="00407158"/>
    <w:rsid w:val="00414F4A"/>
    <w:rsid w:val="00415376"/>
    <w:rsid w:val="00416AC4"/>
    <w:rsid w:val="00416B32"/>
    <w:rsid w:val="00417304"/>
    <w:rsid w:val="00420D3E"/>
    <w:rsid w:val="00421AE8"/>
    <w:rsid w:val="00422CE5"/>
    <w:rsid w:val="004246D3"/>
    <w:rsid w:val="00426027"/>
    <w:rsid w:val="00431840"/>
    <w:rsid w:val="004416EF"/>
    <w:rsid w:val="00445BB8"/>
    <w:rsid w:val="00446F9F"/>
    <w:rsid w:val="00456711"/>
    <w:rsid w:val="00463954"/>
    <w:rsid w:val="00466E99"/>
    <w:rsid w:val="004671BD"/>
    <w:rsid w:val="0047053B"/>
    <w:rsid w:val="00470CDC"/>
    <w:rsid w:val="00471B8A"/>
    <w:rsid w:val="00471DA0"/>
    <w:rsid w:val="004720C6"/>
    <w:rsid w:val="00473963"/>
    <w:rsid w:val="00473EEC"/>
    <w:rsid w:val="00475D2F"/>
    <w:rsid w:val="00477411"/>
    <w:rsid w:val="004776A2"/>
    <w:rsid w:val="0048195F"/>
    <w:rsid w:val="00481E64"/>
    <w:rsid w:val="00484426"/>
    <w:rsid w:val="004861CA"/>
    <w:rsid w:val="00491D4E"/>
    <w:rsid w:val="00492752"/>
    <w:rsid w:val="0049636F"/>
    <w:rsid w:val="00497262"/>
    <w:rsid w:val="004A2EF2"/>
    <w:rsid w:val="004A36CF"/>
    <w:rsid w:val="004A42AB"/>
    <w:rsid w:val="004A6AA0"/>
    <w:rsid w:val="004A6D8A"/>
    <w:rsid w:val="004B5624"/>
    <w:rsid w:val="004B675E"/>
    <w:rsid w:val="004B6F7B"/>
    <w:rsid w:val="004B7F7D"/>
    <w:rsid w:val="004C0151"/>
    <w:rsid w:val="004C30EF"/>
    <w:rsid w:val="004C3353"/>
    <w:rsid w:val="004C587A"/>
    <w:rsid w:val="004C6BC0"/>
    <w:rsid w:val="004D2403"/>
    <w:rsid w:val="004D27CC"/>
    <w:rsid w:val="004D43E4"/>
    <w:rsid w:val="004D5012"/>
    <w:rsid w:val="004E005D"/>
    <w:rsid w:val="004E0667"/>
    <w:rsid w:val="004E0D25"/>
    <w:rsid w:val="004E3945"/>
    <w:rsid w:val="004E41CD"/>
    <w:rsid w:val="004E433A"/>
    <w:rsid w:val="004E546D"/>
    <w:rsid w:val="004E600F"/>
    <w:rsid w:val="004E64EC"/>
    <w:rsid w:val="004F0484"/>
    <w:rsid w:val="004F2DE6"/>
    <w:rsid w:val="004F646B"/>
    <w:rsid w:val="005107C1"/>
    <w:rsid w:val="00514F50"/>
    <w:rsid w:val="00521CCA"/>
    <w:rsid w:val="005229BC"/>
    <w:rsid w:val="00525587"/>
    <w:rsid w:val="00526B25"/>
    <w:rsid w:val="00527E9A"/>
    <w:rsid w:val="00530CC2"/>
    <w:rsid w:val="00532B35"/>
    <w:rsid w:val="00533B17"/>
    <w:rsid w:val="00534673"/>
    <w:rsid w:val="005353A0"/>
    <w:rsid w:val="00537692"/>
    <w:rsid w:val="005408A5"/>
    <w:rsid w:val="00540DF6"/>
    <w:rsid w:val="005438D0"/>
    <w:rsid w:val="0055236D"/>
    <w:rsid w:val="00553DF5"/>
    <w:rsid w:val="00555757"/>
    <w:rsid w:val="00556544"/>
    <w:rsid w:val="00556B57"/>
    <w:rsid w:val="00560688"/>
    <w:rsid w:val="005621C3"/>
    <w:rsid w:val="005679F7"/>
    <w:rsid w:val="00567A49"/>
    <w:rsid w:val="005715AB"/>
    <w:rsid w:val="00571F34"/>
    <w:rsid w:val="0057405F"/>
    <w:rsid w:val="00576535"/>
    <w:rsid w:val="00581B3A"/>
    <w:rsid w:val="0059146A"/>
    <w:rsid w:val="00594965"/>
    <w:rsid w:val="005964DF"/>
    <w:rsid w:val="00596E97"/>
    <w:rsid w:val="0059712E"/>
    <w:rsid w:val="005A04B0"/>
    <w:rsid w:val="005A187B"/>
    <w:rsid w:val="005A230F"/>
    <w:rsid w:val="005A4A8A"/>
    <w:rsid w:val="005B3E7D"/>
    <w:rsid w:val="005B7290"/>
    <w:rsid w:val="005B733D"/>
    <w:rsid w:val="005B7F52"/>
    <w:rsid w:val="005C011D"/>
    <w:rsid w:val="005C3052"/>
    <w:rsid w:val="005C49E5"/>
    <w:rsid w:val="005C597B"/>
    <w:rsid w:val="005D26F0"/>
    <w:rsid w:val="005D79DF"/>
    <w:rsid w:val="005E2A14"/>
    <w:rsid w:val="005E3A65"/>
    <w:rsid w:val="005E55F6"/>
    <w:rsid w:val="006033C9"/>
    <w:rsid w:val="0060538D"/>
    <w:rsid w:val="006059B4"/>
    <w:rsid w:val="00614C9A"/>
    <w:rsid w:val="00616991"/>
    <w:rsid w:val="006179FC"/>
    <w:rsid w:val="00620A56"/>
    <w:rsid w:val="0062127C"/>
    <w:rsid w:val="00621480"/>
    <w:rsid w:val="00626FD6"/>
    <w:rsid w:val="006272CE"/>
    <w:rsid w:val="00631DE7"/>
    <w:rsid w:val="00632F0A"/>
    <w:rsid w:val="00634852"/>
    <w:rsid w:val="00642DE6"/>
    <w:rsid w:val="00647CCA"/>
    <w:rsid w:val="00650BE9"/>
    <w:rsid w:val="0065109E"/>
    <w:rsid w:val="0065197E"/>
    <w:rsid w:val="00652F1B"/>
    <w:rsid w:val="00653E00"/>
    <w:rsid w:val="00656EF8"/>
    <w:rsid w:val="0066373E"/>
    <w:rsid w:val="00663A71"/>
    <w:rsid w:val="0066574E"/>
    <w:rsid w:val="00666CDF"/>
    <w:rsid w:val="00671505"/>
    <w:rsid w:val="00673A8F"/>
    <w:rsid w:val="00673D46"/>
    <w:rsid w:val="00674617"/>
    <w:rsid w:val="00674E2D"/>
    <w:rsid w:val="006760F1"/>
    <w:rsid w:val="00686A6E"/>
    <w:rsid w:val="00690433"/>
    <w:rsid w:val="00690928"/>
    <w:rsid w:val="00697628"/>
    <w:rsid w:val="006A0964"/>
    <w:rsid w:val="006A1DDF"/>
    <w:rsid w:val="006A3115"/>
    <w:rsid w:val="006A7C98"/>
    <w:rsid w:val="006B6213"/>
    <w:rsid w:val="006B64AF"/>
    <w:rsid w:val="006B6B32"/>
    <w:rsid w:val="006C032B"/>
    <w:rsid w:val="006C1D24"/>
    <w:rsid w:val="006C2A77"/>
    <w:rsid w:val="006C5FC6"/>
    <w:rsid w:val="006C65B3"/>
    <w:rsid w:val="006D0D51"/>
    <w:rsid w:val="006D1997"/>
    <w:rsid w:val="006D2397"/>
    <w:rsid w:val="006D2F8D"/>
    <w:rsid w:val="006D6A38"/>
    <w:rsid w:val="006E1A11"/>
    <w:rsid w:val="006E257B"/>
    <w:rsid w:val="006E5132"/>
    <w:rsid w:val="006E6988"/>
    <w:rsid w:val="006E7CC4"/>
    <w:rsid w:val="006E7DEF"/>
    <w:rsid w:val="006F1BDB"/>
    <w:rsid w:val="006F1F1C"/>
    <w:rsid w:val="006F2B21"/>
    <w:rsid w:val="006F4B78"/>
    <w:rsid w:val="006F547B"/>
    <w:rsid w:val="006F5963"/>
    <w:rsid w:val="006F6F47"/>
    <w:rsid w:val="007032F5"/>
    <w:rsid w:val="00703898"/>
    <w:rsid w:val="00704B33"/>
    <w:rsid w:val="00704FA5"/>
    <w:rsid w:val="00705F9D"/>
    <w:rsid w:val="007079DE"/>
    <w:rsid w:val="00710DE5"/>
    <w:rsid w:val="00711662"/>
    <w:rsid w:val="00712457"/>
    <w:rsid w:val="0071404E"/>
    <w:rsid w:val="0071586D"/>
    <w:rsid w:val="00716B8C"/>
    <w:rsid w:val="00717C75"/>
    <w:rsid w:val="00720225"/>
    <w:rsid w:val="007223BE"/>
    <w:rsid w:val="007227A6"/>
    <w:rsid w:val="00722DB6"/>
    <w:rsid w:val="0072547B"/>
    <w:rsid w:val="00725A19"/>
    <w:rsid w:val="007303EB"/>
    <w:rsid w:val="00730DF2"/>
    <w:rsid w:val="00735CB6"/>
    <w:rsid w:val="00737B18"/>
    <w:rsid w:val="007425A8"/>
    <w:rsid w:val="0074278D"/>
    <w:rsid w:val="007456C8"/>
    <w:rsid w:val="0075355F"/>
    <w:rsid w:val="00756E54"/>
    <w:rsid w:val="007579AC"/>
    <w:rsid w:val="00757D62"/>
    <w:rsid w:val="00760F76"/>
    <w:rsid w:val="00763465"/>
    <w:rsid w:val="007649A2"/>
    <w:rsid w:val="00767AFA"/>
    <w:rsid w:val="00770612"/>
    <w:rsid w:val="007715F9"/>
    <w:rsid w:val="00772BA5"/>
    <w:rsid w:val="00772F70"/>
    <w:rsid w:val="00773CD7"/>
    <w:rsid w:val="0078043D"/>
    <w:rsid w:val="007810EA"/>
    <w:rsid w:val="007837DE"/>
    <w:rsid w:val="0078658C"/>
    <w:rsid w:val="00786F10"/>
    <w:rsid w:val="007873BA"/>
    <w:rsid w:val="007932E3"/>
    <w:rsid w:val="007933B9"/>
    <w:rsid w:val="00793F61"/>
    <w:rsid w:val="0079573F"/>
    <w:rsid w:val="007978EC"/>
    <w:rsid w:val="007A31E2"/>
    <w:rsid w:val="007A69D8"/>
    <w:rsid w:val="007A7990"/>
    <w:rsid w:val="007B40BD"/>
    <w:rsid w:val="007B441E"/>
    <w:rsid w:val="007D2AD3"/>
    <w:rsid w:val="007D7BCF"/>
    <w:rsid w:val="007E0326"/>
    <w:rsid w:val="007E50F1"/>
    <w:rsid w:val="007E6F6F"/>
    <w:rsid w:val="007F0A37"/>
    <w:rsid w:val="007F1457"/>
    <w:rsid w:val="007F2876"/>
    <w:rsid w:val="007F4EDD"/>
    <w:rsid w:val="00800029"/>
    <w:rsid w:val="0080137F"/>
    <w:rsid w:val="00802D5B"/>
    <w:rsid w:val="00804E22"/>
    <w:rsid w:val="0080532B"/>
    <w:rsid w:val="00805E54"/>
    <w:rsid w:val="00806848"/>
    <w:rsid w:val="00812B40"/>
    <w:rsid w:val="0081384B"/>
    <w:rsid w:val="00813AC8"/>
    <w:rsid w:val="00823129"/>
    <w:rsid w:val="00824E38"/>
    <w:rsid w:val="00830ED5"/>
    <w:rsid w:val="00832F02"/>
    <w:rsid w:val="00833495"/>
    <w:rsid w:val="00833AAD"/>
    <w:rsid w:val="0083465C"/>
    <w:rsid w:val="00835AB5"/>
    <w:rsid w:val="00835B20"/>
    <w:rsid w:val="008419D8"/>
    <w:rsid w:val="0084375F"/>
    <w:rsid w:val="00843FF6"/>
    <w:rsid w:val="00844710"/>
    <w:rsid w:val="00845DAE"/>
    <w:rsid w:val="0084615C"/>
    <w:rsid w:val="00847976"/>
    <w:rsid w:val="00854591"/>
    <w:rsid w:val="00856FB7"/>
    <w:rsid w:val="00860E7B"/>
    <w:rsid w:val="008615A3"/>
    <w:rsid w:val="00861794"/>
    <w:rsid w:val="00861A0F"/>
    <w:rsid w:val="008638EC"/>
    <w:rsid w:val="00871334"/>
    <w:rsid w:val="00874847"/>
    <w:rsid w:val="00881A9D"/>
    <w:rsid w:val="0088652F"/>
    <w:rsid w:val="008A1E91"/>
    <w:rsid w:val="008A2757"/>
    <w:rsid w:val="008A2D5D"/>
    <w:rsid w:val="008A3269"/>
    <w:rsid w:val="008A3367"/>
    <w:rsid w:val="008B07D6"/>
    <w:rsid w:val="008B25ED"/>
    <w:rsid w:val="008B2FFA"/>
    <w:rsid w:val="008B3BA5"/>
    <w:rsid w:val="008B60D9"/>
    <w:rsid w:val="008B66BA"/>
    <w:rsid w:val="008C0084"/>
    <w:rsid w:val="008C377F"/>
    <w:rsid w:val="008C3C91"/>
    <w:rsid w:val="008C5794"/>
    <w:rsid w:val="008C60B8"/>
    <w:rsid w:val="008C6E4F"/>
    <w:rsid w:val="008C779B"/>
    <w:rsid w:val="008C7A94"/>
    <w:rsid w:val="008D0C73"/>
    <w:rsid w:val="008D2419"/>
    <w:rsid w:val="008D34B3"/>
    <w:rsid w:val="008E29C1"/>
    <w:rsid w:val="008E3993"/>
    <w:rsid w:val="008E3BD5"/>
    <w:rsid w:val="008E58BA"/>
    <w:rsid w:val="008F4D22"/>
    <w:rsid w:val="008F6693"/>
    <w:rsid w:val="008F6B42"/>
    <w:rsid w:val="00900625"/>
    <w:rsid w:val="00907F87"/>
    <w:rsid w:val="0091024E"/>
    <w:rsid w:val="0092097A"/>
    <w:rsid w:val="00920D32"/>
    <w:rsid w:val="009219F5"/>
    <w:rsid w:val="00922068"/>
    <w:rsid w:val="00922B24"/>
    <w:rsid w:val="0092322F"/>
    <w:rsid w:val="009236B2"/>
    <w:rsid w:val="009247D6"/>
    <w:rsid w:val="00925154"/>
    <w:rsid w:val="009275FE"/>
    <w:rsid w:val="00931935"/>
    <w:rsid w:val="0093244D"/>
    <w:rsid w:val="009351FD"/>
    <w:rsid w:val="009360E1"/>
    <w:rsid w:val="0094041D"/>
    <w:rsid w:val="00944B60"/>
    <w:rsid w:val="00944B7D"/>
    <w:rsid w:val="00944E6F"/>
    <w:rsid w:val="00945009"/>
    <w:rsid w:val="0094593B"/>
    <w:rsid w:val="009475A8"/>
    <w:rsid w:val="0095101E"/>
    <w:rsid w:val="009513DC"/>
    <w:rsid w:val="0095276F"/>
    <w:rsid w:val="00953B91"/>
    <w:rsid w:val="00956788"/>
    <w:rsid w:val="00964517"/>
    <w:rsid w:val="0097038E"/>
    <w:rsid w:val="00970824"/>
    <w:rsid w:val="00976268"/>
    <w:rsid w:val="00976465"/>
    <w:rsid w:val="00980506"/>
    <w:rsid w:val="009816C3"/>
    <w:rsid w:val="00982F6F"/>
    <w:rsid w:val="00987C12"/>
    <w:rsid w:val="0099372E"/>
    <w:rsid w:val="00994931"/>
    <w:rsid w:val="009950B9"/>
    <w:rsid w:val="009A0EFA"/>
    <w:rsid w:val="009A1AE5"/>
    <w:rsid w:val="009A3AF6"/>
    <w:rsid w:val="009A608B"/>
    <w:rsid w:val="009A726D"/>
    <w:rsid w:val="009A7BA9"/>
    <w:rsid w:val="009A7BB7"/>
    <w:rsid w:val="009B069B"/>
    <w:rsid w:val="009B4D79"/>
    <w:rsid w:val="009B5507"/>
    <w:rsid w:val="009B7253"/>
    <w:rsid w:val="009B72E0"/>
    <w:rsid w:val="009B7CAE"/>
    <w:rsid w:val="009C3167"/>
    <w:rsid w:val="009C7606"/>
    <w:rsid w:val="009D09C1"/>
    <w:rsid w:val="009D124F"/>
    <w:rsid w:val="009D1ECC"/>
    <w:rsid w:val="009D314F"/>
    <w:rsid w:val="009D4137"/>
    <w:rsid w:val="009D4C9E"/>
    <w:rsid w:val="009D6517"/>
    <w:rsid w:val="009D681D"/>
    <w:rsid w:val="009D72CE"/>
    <w:rsid w:val="009E19B2"/>
    <w:rsid w:val="009E1D62"/>
    <w:rsid w:val="009E31E3"/>
    <w:rsid w:val="009E7162"/>
    <w:rsid w:val="009F1571"/>
    <w:rsid w:val="009F23EF"/>
    <w:rsid w:val="009F5070"/>
    <w:rsid w:val="009F50B8"/>
    <w:rsid w:val="009F69F6"/>
    <w:rsid w:val="00A028E5"/>
    <w:rsid w:val="00A02E35"/>
    <w:rsid w:val="00A0407E"/>
    <w:rsid w:val="00A04697"/>
    <w:rsid w:val="00A06364"/>
    <w:rsid w:val="00A06F98"/>
    <w:rsid w:val="00A07DEC"/>
    <w:rsid w:val="00A105C8"/>
    <w:rsid w:val="00A109B2"/>
    <w:rsid w:val="00A11AB4"/>
    <w:rsid w:val="00A12453"/>
    <w:rsid w:val="00A13CE9"/>
    <w:rsid w:val="00A16918"/>
    <w:rsid w:val="00A16CA6"/>
    <w:rsid w:val="00A16E69"/>
    <w:rsid w:val="00A218AD"/>
    <w:rsid w:val="00A24FB4"/>
    <w:rsid w:val="00A26E4A"/>
    <w:rsid w:val="00A30619"/>
    <w:rsid w:val="00A34FA1"/>
    <w:rsid w:val="00A35973"/>
    <w:rsid w:val="00A408FE"/>
    <w:rsid w:val="00A44A60"/>
    <w:rsid w:val="00A45282"/>
    <w:rsid w:val="00A535F0"/>
    <w:rsid w:val="00A539C0"/>
    <w:rsid w:val="00A53FD3"/>
    <w:rsid w:val="00A56007"/>
    <w:rsid w:val="00A562E0"/>
    <w:rsid w:val="00A57BD2"/>
    <w:rsid w:val="00A57E21"/>
    <w:rsid w:val="00A61100"/>
    <w:rsid w:val="00A623FA"/>
    <w:rsid w:val="00A62567"/>
    <w:rsid w:val="00A6256F"/>
    <w:rsid w:val="00A650EF"/>
    <w:rsid w:val="00A66430"/>
    <w:rsid w:val="00A67BB8"/>
    <w:rsid w:val="00A70D76"/>
    <w:rsid w:val="00A7694A"/>
    <w:rsid w:val="00A800B9"/>
    <w:rsid w:val="00A82274"/>
    <w:rsid w:val="00A83B87"/>
    <w:rsid w:val="00A84123"/>
    <w:rsid w:val="00A84E5E"/>
    <w:rsid w:val="00A934B3"/>
    <w:rsid w:val="00A9554F"/>
    <w:rsid w:val="00AA180A"/>
    <w:rsid w:val="00AA342C"/>
    <w:rsid w:val="00AA3F56"/>
    <w:rsid w:val="00AA43BF"/>
    <w:rsid w:val="00AA6A2B"/>
    <w:rsid w:val="00AB088F"/>
    <w:rsid w:val="00AB2016"/>
    <w:rsid w:val="00AB367F"/>
    <w:rsid w:val="00AB54EC"/>
    <w:rsid w:val="00AB66C5"/>
    <w:rsid w:val="00AC0CB3"/>
    <w:rsid w:val="00AC382C"/>
    <w:rsid w:val="00AC42A4"/>
    <w:rsid w:val="00AC64A3"/>
    <w:rsid w:val="00AD0996"/>
    <w:rsid w:val="00AD0CA6"/>
    <w:rsid w:val="00AD2A48"/>
    <w:rsid w:val="00AD59BE"/>
    <w:rsid w:val="00AD73CF"/>
    <w:rsid w:val="00AE08CA"/>
    <w:rsid w:val="00AE104E"/>
    <w:rsid w:val="00AE1DF3"/>
    <w:rsid w:val="00AE3128"/>
    <w:rsid w:val="00AE6DCF"/>
    <w:rsid w:val="00AF062D"/>
    <w:rsid w:val="00AF0AB0"/>
    <w:rsid w:val="00AF151D"/>
    <w:rsid w:val="00AF405F"/>
    <w:rsid w:val="00B00479"/>
    <w:rsid w:val="00B02651"/>
    <w:rsid w:val="00B02987"/>
    <w:rsid w:val="00B03A9A"/>
    <w:rsid w:val="00B10A59"/>
    <w:rsid w:val="00B11031"/>
    <w:rsid w:val="00B155F1"/>
    <w:rsid w:val="00B16B05"/>
    <w:rsid w:val="00B179B8"/>
    <w:rsid w:val="00B17D2C"/>
    <w:rsid w:val="00B24FE7"/>
    <w:rsid w:val="00B27EDA"/>
    <w:rsid w:val="00B31010"/>
    <w:rsid w:val="00B310B0"/>
    <w:rsid w:val="00B345AA"/>
    <w:rsid w:val="00B34CCB"/>
    <w:rsid w:val="00B36E26"/>
    <w:rsid w:val="00B40164"/>
    <w:rsid w:val="00B41F82"/>
    <w:rsid w:val="00B425CC"/>
    <w:rsid w:val="00B4270E"/>
    <w:rsid w:val="00B43368"/>
    <w:rsid w:val="00B45C3E"/>
    <w:rsid w:val="00B51B90"/>
    <w:rsid w:val="00B5303C"/>
    <w:rsid w:val="00B53144"/>
    <w:rsid w:val="00B610A1"/>
    <w:rsid w:val="00B624D4"/>
    <w:rsid w:val="00B67E3E"/>
    <w:rsid w:val="00B7083D"/>
    <w:rsid w:val="00B7253D"/>
    <w:rsid w:val="00B734C4"/>
    <w:rsid w:val="00B7419E"/>
    <w:rsid w:val="00B754DB"/>
    <w:rsid w:val="00B75715"/>
    <w:rsid w:val="00B775FA"/>
    <w:rsid w:val="00B77D56"/>
    <w:rsid w:val="00B8008A"/>
    <w:rsid w:val="00B81621"/>
    <w:rsid w:val="00B836DD"/>
    <w:rsid w:val="00B85319"/>
    <w:rsid w:val="00B8712A"/>
    <w:rsid w:val="00B90182"/>
    <w:rsid w:val="00B90610"/>
    <w:rsid w:val="00B932BD"/>
    <w:rsid w:val="00B96A30"/>
    <w:rsid w:val="00B96AC3"/>
    <w:rsid w:val="00B97225"/>
    <w:rsid w:val="00B97AA8"/>
    <w:rsid w:val="00BA4C65"/>
    <w:rsid w:val="00BA678D"/>
    <w:rsid w:val="00BA70E2"/>
    <w:rsid w:val="00BB00F8"/>
    <w:rsid w:val="00BB028C"/>
    <w:rsid w:val="00BB1D08"/>
    <w:rsid w:val="00BB4BA8"/>
    <w:rsid w:val="00BB55DE"/>
    <w:rsid w:val="00BC6576"/>
    <w:rsid w:val="00BC693C"/>
    <w:rsid w:val="00BD0E97"/>
    <w:rsid w:val="00BD2B97"/>
    <w:rsid w:val="00BD4414"/>
    <w:rsid w:val="00BD5D60"/>
    <w:rsid w:val="00BD61BA"/>
    <w:rsid w:val="00BE38AD"/>
    <w:rsid w:val="00BE39AA"/>
    <w:rsid w:val="00BE4A1D"/>
    <w:rsid w:val="00BE569E"/>
    <w:rsid w:val="00BE5835"/>
    <w:rsid w:val="00BE6FE6"/>
    <w:rsid w:val="00BE7A14"/>
    <w:rsid w:val="00BF0D91"/>
    <w:rsid w:val="00BF7641"/>
    <w:rsid w:val="00C02ECC"/>
    <w:rsid w:val="00C031D9"/>
    <w:rsid w:val="00C04CBF"/>
    <w:rsid w:val="00C05740"/>
    <w:rsid w:val="00C07CAA"/>
    <w:rsid w:val="00C10895"/>
    <w:rsid w:val="00C10B9C"/>
    <w:rsid w:val="00C1122F"/>
    <w:rsid w:val="00C12B1D"/>
    <w:rsid w:val="00C137CD"/>
    <w:rsid w:val="00C155DD"/>
    <w:rsid w:val="00C161A7"/>
    <w:rsid w:val="00C16EFE"/>
    <w:rsid w:val="00C17A83"/>
    <w:rsid w:val="00C17BD9"/>
    <w:rsid w:val="00C20FBC"/>
    <w:rsid w:val="00C21E26"/>
    <w:rsid w:val="00C23527"/>
    <w:rsid w:val="00C31935"/>
    <w:rsid w:val="00C3226D"/>
    <w:rsid w:val="00C3475F"/>
    <w:rsid w:val="00C34957"/>
    <w:rsid w:val="00C36B73"/>
    <w:rsid w:val="00C4089A"/>
    <w:rsid w:val="00C43284"/>
    <w:rsid w:val="00C44C24"/>
    <w:rsid w:val="00C52CBC"/>
    <w:rsid w:val="00C54850"/>
    <w:rsid w:val="00C55AD9"/>
    <w:rsid w:val="00C57D9A"/>
    <w:rsid w:val="00C616F2"/>
    <w:rsid w:val="00C62927"/>
    <w:rsid w:val="00C643D5"/>
    <w:rsid w:val="00C70E66"/>
    <w:rsid w:val="00C711FB"/>
    <w:rsid w:val="00C7238B"/>
    <w:rsid w:val="00C728BF"/>
    <w:rsid w:val="00C73B24"/>
    <w:rsid w:val="00C80AA1"/>
    <w:rsid w:val="00C81C5E"/>
    <w:rsid w:val="00C836A8"/>
    <w:rsid w:val="00C855A9"/>
    <w:rsid w:val="00C85EA7"/>
    <w:rsid w:val="00C91362"/>
    <w:rsid w:val="00C93791"/>
    <w:rsid w:val="00C94446"/>
    <w:rsid w:val="00C95AA0"/>
    <w:rsid w:val="00C97E7C"/>
    <w:rsid w:val="00CA06EE"/>
    <w:rsid w:val="00CA4E0C"/>
    <w:rsid w:val="00CA6B7D"/>
    <w:rsid w:val="00CB1B65"/>
    <w:rsid w:val="00CB4D64"/>
    <w:rsid w:val="00CB756E"/>
    <w:rsid w:val="00CC118D"/>
    <w:rsid w:val="00CC344A"/>
    <w:rsid w:val="00CC6C3A"/>
    <w:rsid w:val="00CD4B75"/>
    <w:rsid w:val="00CD6027"/>
    <w:rsid w:val="00CD6706"/>
    <w:rsid w:val="00CE4938"/>
    <w:rsid w:val="00CE66FF"/>
    <w:rsid w:val="00CF3F5A"/>
    <w:rsid w:val="00CF6BDB"/>
    <w:rsid w:val="00D02292"/>
    <w:rsid w:val="00D02673"/>
    <w:rsid w:val="00D058EA"/>
    <w:rsid w:val="00D10554"/>
    <w:rsid w:val="00D10D17"/>
    <w:rsid w:val="00D11118"/>
    <w:rsid w:val="00D125A7"/>
    <w:rsid w:val="00D12EAF"/>
    <w:rsid w:val="00D160A7"/>
    <w:rsid w:val="00D1662B"/>
    <w:rsid w:val="00D16BC5"/>
    <w:rsid w:val="00D16CF9"/>
    <w:rsid w:val="00D16FCF"/>
    <w:rsid w:val="00D24957"/>
    <w:rsid w:val="00D27718"/>
    <w:rsid w:val="00D33437"/>
    <w:rsid w:val="00D33DFD"/>
    <w:rsid w:val="00D33ECC"/>
    <w:rsid w:val="00D34334"/>
    <w:rsid w:val="00D3622B"/>
    <w:rsid w:val="00D3681D"/>
    <w:rsid w:val="00D36F18"/>
    <w:rsid w:val="00D44BEB"/>
    <w:rsid w:val="00D46064"/>
    <w:rsid w:val="00D51041"/>
    <w:rsid w:val="00D53133"/>
    <w:rsid w:val="00D55C9B"/>
    <w:rsid w:val="00D571D0"/>
    <w:rsid w:val="00D60494"/>
    <w:rsid w:val="00D732FF"/>
    <w:rsid w:val="00D763B1"/>
    <w:rsid w:val="00D776A9"/>
    <w:rsid w:val="00D812EB"/>
    <w:rsid w:val="00D82819"/>
    <w:rsid w:val="00D8326A"/>
    <w:rsid w:val="00D83773"/>
    <w:rsid w:val="00D8564A"/>
    <w:rsid w:val="00D90EA4"/>
    <w:rsid w:val="00D91CF7"/>
    <w:rsid w:val="00D91EE4"/>
    <w:rsid w:val="00D948DD"/>
    <w:rsid w:val="00DA1282"/>
    <w:rsid w:val="00DA4B0D"/>
    <w:rsid w:val="00DA6C33"/>
    <w:rsid w:val="00DB0C56"/>
    <w:rsid w:val="00DB3C9D"/>
    <w:rsid w:val="00DC40E2"/>
    <w:rsid w:val="00DC4671"/>
    <w:rsid w:val="00DC4AA3"/>
    <w:rsid w:val="00DC6C86"/>
    <w:rsid w:val="00DD13BA"/>
    <w:rsid w:val="00DD260F"/>
    <w:rsid w:val="00DD6F74"/>
    <w:rsid w:val="00DE04EA"/>
    <w:rsid w:val="00DE0DA6"/>
    <w:rsid w:val="00DE213E"/>
    <w:rsid w:val="00DE577E"/>
    <w:rsid w:val="00DF0134"/>
    <w:rsid w:val="00DF05C5"/>
    <w:rsid w:val="00DF394F"/>
    <w:rsid w:val="00DF5804"/>
    <w:rsid w:val="00DF67E7"/>
    <w:rsid w:val="00DF70DC"/>
    <w:rsid w:val="00E01629"/>
    <w:rsid w:val="00E0172F"/>
    <w:rsid w:val="00E01978"/>
    <w:rsid w:val="00E0289B"/>
    <w:rsid w:val="00E109A9"/>
    <w:rsid w:val="00E10ED1"/>
    <w:rsid w:val="00E12365"/>
    <w:rsid w:val="00E14304"/>
    <w:rsid w:val="00E22A4C"/>
    <w:rsid w:val="00E242C5"/>
    <w:rsid w:val="00E2660E"/>
    <w:rsid w:val="00E27010"/>
    <w:rsid w:val="00E27BAB"/>
    <w:rsid w:val="00E321F2"/>
    <w:rsid w:val="00E323A2"/>
    <w:rsid w:val="00E33950"/>
    <w:rsid w:val="00E34830"/>
    <w:rsid w:val="00E36521"/>
    <w:rsid w:val="00E40A15"/>
    <w:rsid w:val="00E415E5"/>
    <w:rsid w:val="00E507F7"/>
    <w:rsid w:val="00E515A0"/>
    <w:rsid w:val="00E5196D"/>
    <w:rsid w:val="00E5485E"/>
    <w:rsid w:val="00E55953"/>
    <w:rsid w:val="00E60C80"/>
    <w:rsid w:val="00E62E1E"/>
    <w:rsid w:val="00E64321"/>
    <w:rsid w:val="00E64E7E"/>
    <w:rsid w:val="00E64ED7"/>
    <w:rsid w:val="00E6522A"/>
    <w:rsid w:val="00E66BD9"/>
    <w:rsid w:val="00E71C1B"/>
    <w:rsid w:val="00E7686F"/>
    <w:rsid w:val="00E770DE"/>
    <w:rsid w:val="00E82864"/>
    <w:rsid w:val="00E83777"/>
    <w:rsid w:val="00E90510"/>
    <w:rsid w:val="00E91C59"/>
    <w:rsid w:val="00E92792"/>
    <w:rsid w:val="00E94839"/>
    <w:rsid w:val="00E956DB"/>
    <w:rsid w:val="00EA0F19"/>
    <w:rsid w:val="00EA2317"/>
    <w:rsid w:val="00EA28AE"/>
    <w:rsid w:val="00EA2A83"/>
    <w:rsid w:val="00EA33F4"/>
    <w:rsid w:val="00EA3688"/>
    <w:rsid w:val="00EA5046"/>
    <w:rsid w:val="00EA632E"/>
    <w:rsid w:val="00EA7F0A"/>
    <w:rsid w:val="00EB0816"/>
    <w:rsid w:val="00EB09A3"/>
    <w:rsid w:val="00EB12AE"/>
    <w:rsid w:val="00EB2A03"/>
    <w:rsid w:val="00EB35DD"/>
    <w:rsid w:val="00EB74F4"/>
    <w:rsid w:val="00EC0433"/>
    <w:rsid w:val="00EC1871"/>
    <w:rsid w:val="00EC1A62"/>
    <w:rsid w:val="00EC267E"/>
    <w:rsid w:val="00ED049E"/>
    <w:rsid w:val="00ED0955"/>
    <w:rsid w:val="00ED1C30"/>
    <w:rsid w:val="00ED36E1"/>
    <w:rsid w:val="00ED6384"/>
    <w:rsid w:val="00ED6F12"/>
    <w:rsid w:val="00ED7904"/>
    <w:rsid w:val="00ED7E9D"/>
    <w:rsid w:val="00EE3A58"/>
    <w:rsid w:val="00EE3C67"/>
    <w:rsid w:val="00EE46D2"/>
    <w:rsid w:val="00EF00DE"/>
    <w:rsid w:val="00EF2CE7"/>
    <w:rsid w:val="00EF3000"/>
    <w:rsid w:val="00EF3D75"/>
    <w:rsid w:val="00EF3EE6"/>
    <w:rsid w:val="00EF416D"/>
    <w:rsid w:val="00EF6BE1"/>
    <w:rsid w:val="00EF7AEF"/>
    <w:rsid w:val="00F01C9B"/>
    <w:rsid w:val="00F01E03"/>
    <w:rsid w:val="00F04910"/>
    <w:rsid w:val="00F072AA"/>
    <w:rsid w:val="00F0735C"/>
    <w:rsid w:val="00F07571"/>
    <w:rsid w:val="00F12841"/>
    <w:rsid w:val="00F1510B"/>
    <w:rsid w:val="00F15A8C"/>
    <w:rsid w:val="00F163B3"/>
    <w:rsid w:val="00F16666"/>
    <w:rsid w:val="00F17962"/>
    <w:rsid w:val="00F20D5D"/>
    <w:rsid w:val="00F2194B"/>
    <w:rsid w:val="00F22EDC"/>
    <w:rsid w:val="00F239A7"/>
    <w:rsid w:val="00F252F0"/>
    <w:rsid w:val="00F26EE6"/>
    <w:rsid w:val="00F307C5"/>
    <w:rsid w:val="00F32240"/>
    <w:rsid w:val="00F32CEF"/>
    <w:rsid w:val="00F334B1"/>
    <w:rsid w:val="00F37792"/>
    <w:rsid w:val="00F41088"/>
    <w:rsid w:val="00F43104"/>
    <w:rsid w:val="00F43174"/>
    <w:rsid w:val="00F4407C"/>
    <w:rsid w:val="00F452DB"/>
    <w:rsid w:val="00F46770"/>
    <w:rsid w:val="00F52426"/>
    <w:rsid w:val="00F57345"/>
    <w:rsid w:val="00F57952"/>
    <w:rsid w:val="00F6114A"/>
    <w:rsid w:val="00F6372A"/>
    <w:rsid w:val="00F647BC"/>
    <w:rsid w:val="00F64DA4"/>
    <w:rsid w:val="00F657F7"/>
    <w:rsid w:val="00F66BA8"/>
    <w:rsid w:val="00F67D62"/>
    <w:rsid w:val="00F704DC"/>
    <w:rsid w:val="00F70F07"/>
    <w:rsid w:val="00F751D3"/>
    <w:rsid w:val="00F80B6F"/>
    <w:rsid w:val="00F81937"/>
    <w:rsid w:val="00F81B36"/>
    <w:rsid w:val="00F82444"/>
    <w:rsid w:val="00F8279A"/>
    <w:rsid w:val="00F82BBC"/>
    <w:rsid w:val="00F83127"/>
    <w:rsid w:val="00F835FE"/>
    <w:rsid w:val="00F83C43"/>
    <w:rsid w:val="00F92EDF"/>
    <w:rsid w:val="00F93CB2"/>
    <w:rsid w:val="00F947B8"/>
    <w:rsid w:val="00FA2557"/>
    <w:rsid w:val="00FA4772"/>
    <w:rsid w:val="00FA4DD9"/>
    <w:rsid w:val="00FA4EE4"/>
    <w:rsid w:val="00FA5E37"/>
    <w:rsid w:val="00FB0217"/>
    <w:rsid w:val="00FB366C"/>
    <w:rsid w:val="00FB3A83"/>
    <w:rsid w:val="00FB4858"/>
    <w:rsid w:val="00FB5A48"/>
    <w:rsid w:val="00FB6A14"/>
    <w:rsid w:val="00FB7348"/>
    <w:rsid w:val="00FB735F"/>
    <w:rsid w:val="00FC1885"/>
    <w:rsid w:val="00FC355C"/>
    <w:rsid w:val="00FC5B62"/>
    <w:rsid w:val="00FD2E26"/>
    <w:rsid w:val="00FD47FE"/>
    <w:rsid w:val="00FD5661"/>
    <w:rsid w:val="00FD5C67"/>
    <w:rsid w:val="00FD7A4E"/>
    <w:rsid w:val="00FE2CEE"/>
    <w:rsid w:val="00FE38B4"/>
    <w:rsid w:val="00FE39AE"/>
    <w:rsid w:val="00FF4F3E"/>
    <w:rsid w:val="00FF50F8"/>
    <w:rsid w:val="00FF56BC"/>
    <w:rsid w:val="01D92B71"/>
    <w:rsid w:val="16AA4E03"/>
    <w:rsid w:val="1F7C2D1B"/>
    <w:rsid w:val="25682DDF"/>
    <w:rsid w:val="289A32CE"/>
    <w:rsid w:val="2A05068B"/>
    <w:rsid w:val="2B3C494E"/>
    <w:rsid w:val="2C6838DB"/>
    <w:rsid w:val="34BA5524"/>
    <w:rsid w:val="36FA2EFF"/>
    <w:rsid w:val="37825F88"/>
    <w:rsid w:val="44D76E3B"/>
    <w:rsid w:val="488F79B3"/>
    <w:rsid w:val="49CF028A"/>
    <w:rsid w:val="49FE7FD2"/>
    <w:rsid w:val="4DFB63F1"/>
    <w:rsid w:val="5BA83835"/>
    <w:rsid w:val="5FF37648"/>
    <w:rsid w:val="63990EE3"/>
    <w:rsid w:val="653A7182"/>
    <w:rsid w:val="66677A30"/>
    <w:rsid w:val="69FC14DC"/>
    <w:rsid w:val="6E725CFC"/>
    <w:rsid w:val="724419D8"/>
    <w:rsid w:val="790615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semiHidden="0"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qFormat="1" w:uiPriority="0"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0"/>
    <w:qFormat/>
    <w:uiPriority w:val="0"/>
    <w:pPr>
      <w:keepNext/>
      <w:keepLines/>
      <w:numPr>
        <w:ilvl w:val="0"/>
        <w:numId w:val="1"/>
      </w:numPr>
      <w:spacing w:before="120" w:after="120" w:line="578" w:lineRule="auto"/>
      <w:outlineLvl w:val="0"/>
    </w:pPr>
    <w:rPr>
      <w:b/>
      <w:bCs/>
      <w:kern w:val="44"/>
      <w:sz w:val="28"/>
      <w:szCs w:val="44"/>
    </w:rPr>
  </w:style>
  <w:style w:type="paragraph" w:styleId="3">
    <w:name w:val="heading 2"/>
    <w:basedOn w:val="1"/>
    <w:next w:val="1"/>
    <w:link w:val="31"/>
    <w:qFormat/>
    <w:uiPriority w:val="0"/>
    <w:pPr>
      <w:keepNext/>
      <w:keepLines/>
      <w:spacing w:before="120" w:after="120" w:line="415" w:lineRule="auto"/>
      <w:ind w:left="425" w:hanging="425"/>
      <w:outlineLvl w:val="1"/>
    </w:pPr>
    <w:rPr>
      <w:rFonts w:ascii="Arial" w:hAnsi="Arial"/>
      <w:b/>
      <w:bCs/>
      <w:sz w:val="24"/>
      <w:szCs w:val="32"/>
    </w:rPr>
  </w:style>
  <w:style w:type="paragraph" w:styleId="4">
    <w:name w:val="heading 3"/>
    <w:basedOn w:val="1"/>
    <w:next w:val="1"/>
    <w:link w:val="32"/>
    <w:qFormat/>
    <w:uiPriority w:val="0"/>
    <w:pPr>
      <w:keepNext/>
      <w:keepLines/>
      <w:numPr>
        <w:ilvl w:val="2"/>
        <w:numId w:val="1"/>
      </w:numPr>
      <w:spacing w:before="120" w:after="120" w:line="415" w:lineRule="auto"/>
      <w:outlineLvl w:val="2"/>
    </w:pPr>
    <w:rPr>
      <w:b/>
      <w:bCs/>
      <w:szCs w:val="32"/>
    </w:rPr>
  </w:style>
  <w:style w:type="paragraph" w:styleId="5">
    <w:name w:val="heading 4"/>
    <w:basedOn w:val="1"/>
    <w:next w:val="1"/>
    <w:link w:val="33"/>
    <w:qFormat/>
    <w:uiPriority w:val="0"/>
    <w:pPr>
      <w:keepNext/>
      <w:keepLines/>
      <w:numPr>
        <w:ilvl w:val="3"/>
        <w:numId w:val="1"/>
      </w:numPr>
      <w:spacing w:before="120" w:after="120" w:line="377" w:lineRule="auto"/>
      <w:ind w:left="1985" w:hanging="709"/>
      <w:outlineLvl w:val="3"/>
    </w:pPr>
    <w:rPr>
      <w:rFonts w:ascii="Arial" w:hAnsi="Arial" w:eastAsia="黑体"/>
      <w:bCs/>
      <w:i/>
      <w:szCs w:val="28"/>
    </w:rPr>
  </w:style>
  <w:style w:type="paragraph" w:styleId="6">
    <w:name w:val="heading 5"/>
    <w:basedOn w:val="1"/>
    <w:next w:val="1"/>
    <w:link w:val="34"/>
    <w:qFormat/>
    <w:uiPriority w:val="0"/>
    <w:pPr>
      <w:keepNext/>
      <w:keepLines/>
      <w:numPr>
        <w:ilvl w:val="4"/>
        <w:numId w:val="1"/>
      </w:numPr>
      <w:spacing w:before="280" w:after="290" w:line="376" w:lineRule="auto"/>
      <w:outlineLvl w:val="4"/>
    </w:pPr>
    <w:rPr>
      <w:b/>
      <w:bCs/>
      <w:sz w:val="28"/>
      <w:szCs w:val="28"/>
    </w:rPr>
  </w:style>
  <w:style w:type="character" w:default="1" w:styleId="24">
    <w:name w:val="Default Paragraph Font"/>
    <w:unhideWhenUsed/>
    <w:qFormat/>
    <w:uiPriority w:val="1"/>
  </w:style>
  <w:style w:type="table" w:default="1" w:styleId="28">
    <w:name w:val="Normal Table"/>
    <w:unhideWhenUsed/>
    <w:qFormat/>
    <w:uiPriority w:val="99"/>
    <w:tblPr>
      <w:tblLayout w:type="fixed"/>
      <w:tblCellMar>
        <w:top w:w="0" w:type="dxa"/>
        <w:left w:w="108" w:type="dxa"/>
        <w:bottom w:w="0" w:type="dxa"/>
        <w:right w:w="108" w:type="dxa"/>
      </w:tblCellMar>
    </w:tblPr>
  </w:style>
  <w:style w:type="paragraph" w:styleId="7">
    <w:name w:val="toc 7"/>
    <w:basedOn w:val="1"/>
    <w:next w:val="1"/>
    <w:unhideWhenUsed/>
    <w:qFormat/>
    <w:uiPriority w:val="39"/>
    <w:pPr>
      <w:ind w:left="2520" w:leftChars="1200"/>
    </w:pPr>
    <w:rPr>
      <w:rFonts w:asciiTheme="minorHAnsi" w:hAnsiTheme="minorHAnsi" w:eastAsiaTheme="minorEastAsia" w:cstheme="minorBidi"/>
      <w:szCs w:val="22"/>
    </w:rPr>
  </w:style>
  <w:style w:type="paragraph" w:styleId="8">
    <w:name w:val="Document Map"/>
    <w:basedOn w:val="1"/>
    <w:link w:val="39"/>
    <w:unhideWhenUsed/>
    <w:qFormat/>
    <w:uiPriority w:val="99"/>
    <w:rPr>
      <w:rFonts w:ascii="宋体"/>
      <w:sz w:val="18"/>
      <w:szCs w:val="18"/>
    </w:rPr>
  </w:style>
  <w:style w:type="paragraph" w:styleId="9">
    <w:name w:val="annotation text"/>
    <w:basedOn w:val="1"/>
    <w:link w:val="45"/>
    <w:unhideWhenUsed/>
    <w:qFormat/>
    <w:uiPriority w:val="99"/>
    <w:pPr>
      <w:jc w:val="left"/>
    </w:pPr>
    <w:rPr>
      <w:rFonts w:ascii="Calibri" w:hAnsi="Calibri" w:cs="黑体"/>
      <w:szCs w:val="22"/>
    </w:rPr>
  </w:style>
  <w:style w:type="paragraph" w:styleId="10">
    <w:name w:val="Body Text"/>
    <w:basedOn w:val="1"/>
    <w:link w:val="38"/>
    <w:qFormat/>
    <w:uiPriority w:val="0"/>
    <w:pPr>
      <w:widowControl/>
      <w:spacing w:before="120" w:after="120"/>
    </w:pPr>
    <w:rPr>
      <w:rFonts w:ascii="宋体" w:hAnsi="宋体"/>
      <w:iCs/>
      <w:kern w:val="0"/>
      <w:szCs w:val="20"/>
    </w:rPr>
  </w:style>
  <w:style w:type="paragraph" w:styleId="11">
    <w:name w:val="toc 5"/>
    <w:basedOn w:val="1"/>
    <w:next w:val="1"/>
    <w:unhideWhenUsed/>
    <w:qFormat/>
    <w:uiPriority w:val="39"/>
    <w:pPr>
      <w:ind w:left="1680" w:leftChars="800"/>
    </w:pPr>
    <w:rPr>
      <w:rFonts w:asciiTheme="minorHAnsi" w:hAnsiTheme="minorHAnsi" w:eastAsiaTheme="minorEastAsia" w:cstheme="minorBidi"/>
      <w:szCs w:val="22"/>
    </w:rPr>
  </w:style>
  <w:style w:type="paragraph" w:styleId="12">
    <w:name w:val="toc 3"/>
    <w:basedOn w:val="1"/>
    <w:next w:val="1"/>
    <w:qFormat/>
    <w:uiPriority w:val="39"/>
    <w:pPr>
      <w:ind w:left="840" w:leftChars="400"/>
    </w:pPr>
  </w:style>
  <w:style w:type="paragraph" w:styleId="13">
    <w:name w:val="Plain Text"/>
    <w:basedOn w:val="1"/>
    <w:link w:val="41"/>
    <w:unhideWhenUsed/>
    <w:qFormat/>
    <w:uiPriority w:val="0"/>
    <w:pPr>
      <w:spacing w:beforeLines="50" w:line="360" w:lineRule="auto"/>
      <w:ind w:firstLine="200" w:firstLineChars="200"/>
    </w:pPr>
    <w:rPr>
      <w:rFonts w:ascii="宋体" w:hAnsi="Courier New" w:cs="Courier New"/>
      <w:b/>
      <w:sz w:val="24"/>
      <w:szCs w:val="21"/>
    </w:rPr>
  </w:style>
  <w:style w:type="paragraph" w:styleId="14">
    <w:name w:val="toc 8"/>
    <w:basedOn w:val="1"/>
    <w:next w:val="1"/>
    <w:unhideWhenUsed/>
    <w:qFormat/>
    <w:uiPriority w:val="39"/>
    <w:pPr>
      <w:ind w:left="2940" w:leftChars="1400"/>
    </w:pPr>
    <w:rPr>
      <w:rFonts w:asciiTheme="minorHAnsi" w:hAnsiTheme="minorHAnsi" w:eastAsiaTheme="minorEastAsia" w:cstheme="minorBidi"/>
      <w:szCs w:val="22"/>
    </w:rPr>
  </w:style>
  <w:style w:type="paragraph" w:styleId="15">
    <w:name w:val="Balloon Text"/>
    <w:basedOn w:val="1"/>
    <w:link w:val="37"/>
    <w:semiHidden/>
    <w:qFormat/>
    <w:uiPriority w:val="0"/>
    <w:rPr>
      <w:sz w:val="18"/>
      <w:szCs w:val="18"/>
    </w:rPr>
  </w:style>
  <w:style w:type="paragraph" w:styleId="16">
    <w:name w:val="footer"/>
    <w:basedOn w:val="1"/>
    <w:link w:val="36"/>
    <w:qFormat/>
    <w:uiPriority w:val="0"/>
    <w:pPr>
      <w:pBdr>
        <w:top w:val="single" w:color="auto" w:sz="12" w:space="1"/>
      </w:pBdr>
      <w:tabs>
        <w:tab w:val="center" w:pos="4153"/>
        <w:tab w:val="right" w:pos="8306"/>
      </w:tabs>
      <w:snapToGrid w:val="0"/>
      <w:jc w:val="left"/>
    </w:pPr>
    <w:rPr>
      <w:sz w:val="18"/>
      <w:szCs w:val="18"/>
    </w:rPr>
  </w:style>
  <w:style w:type="paragraph" w:styleId="17">
    <w:name w:val="header"/>
    <w:basedOn w:val="1"/>
    <w:link w:val="35"/>
    <w:qFormat/>
    <w:uiPriority w:val="0"/>
    <w:pPr>
      <w:pBdr>
        <w:bottom w:val="single" w:color="auto" w:sz="12" w:space="1"/>
      </w:pBdr>
      <w:tabs>
        <w:tab w:val="center" w:pos="4153"/>
        <w:tab w:val="right" w:pos="8306"/>
      </w:tabs>
      <w:snapToGrid w:val="0"/>
      <w:jc w:val="center"/>
    </w:pPr>
    <w:rPr>
      <w:sz w:val="18"/>
      <w:szCs w:val="18"/>
    </w:rPr>
  </w:style>
  <w:style w:type="paragraph" w:styleId="18">
    <w:name w:val="toc 1"/>
    <w:basedOn w:val="1"/>
    <w:next w:val="1"/>
    <w:qFormat/>
    <w:uiPriority w:val="39"/>
    <w:pPr>
      <w:spacing w:before="120" w:after="120"/>
      <w:jc w:val="left"/>
    </w:pPr>
    <w:rPr>
      <w:b/>
      <w:bCs/>
      <w:caps/>
      <w:sz w:val="20"/>
      <w:szCs w:val="20"/>
    </w:rPr>
  </w:style>
  <w:style w:type="paragraph" w:styleId="19">
    <w:name w:val="toc 4"/>
    <w:basedOn w:val="1"/>
    <w:next w:val="1"/>
    <w:unhideWhenUsed/>
    <w:qFormat/>
    <w:uiPriority w:val="39"/>
    <w:pPr>
      <w:ind w:left="1260" w:leftChars="600"/>
    </w:pPr>
    <w:rPr>
      <w:rFonts w:asciiTheme="minorHAnsi" w:hAnsiTheme="minorHAnsi" w:eastAsiaTheme="minorEastAsia" w:cstheme="minorBidi"/>
      <w:szCs w:val="22"/>
    </w:rPr>
  </w:style>
  <w:style w:type="paragraph" w:styleId="20">
    <w:name w:val="toc 6"/>
    <w:basedOn w:val="1"/>
    <w:next w:val="1"/>
    <w:unhideWhenUsed/>
    <w:qFormat/>
    <w:uiPriority w:val="39"/>
    <w:pPr>
      <w:ind w:left="2100" w:leftChars="1000"/>
    </w:pPr>
    <w:rPr>
      <w:rFonts w:asciiTheme="minorHAnsi" w:hAnsiTheme="minorHAnsi" w:eastAsiaTheme="minorEastAsia" w:cstheme="minorBidi"/>
      <w:szCs w:val="22"/>
    </w:rPr>
  </w:style>
  <w:style w:type="paragraph" w:styleId="21">
    <w:name w:val="toc 2"/>
    <w:basedOn w:val="1"/>
    <w:next w:val="1"/>
    <w:qFormat/>
    <w:uiPriority w:val="39"/>
    <w:pPr>
      <w:ind w:left="210"/>
      <w:jc w:val="left"/>
    </w:pPr>
    <w:rPr>
      <w:smallCaps/>
      <w:sz w:val="20"/>
      <w:szCs w:val="20"/>
    </w:rPr>
  </w:style>
  <w:style w:type="paragraph" w:styleId="22">
    <w:name w:val="toc 9"/>
    <w:basedOn w:val="1"/>
    <w:next w:val="1"/>
    <w:unhideWhenUsed/>
    <w:qFormat/>
    <w:uiPriority w:val="39"/>
    <w:pPr>
      <w:ind w:left="3360" w:leftChars="1600"/>
    </w:pPr>
    <w:rPr>
      <w:rFonts w:asciiTheme="minorHAnsi" w:hAnsiTheme="minorHAnsi" w:eastAsiaTheme="minorEastAsia" w:cstheme="minorBidi"/>
      <w:szCs w:val="22"/>
    </w:rPr>
  </w:style>
  <w:style w:type="paragraph" w:styleId="23">
    <w:name w:val="Normal (Web)"/>
    <w:basedOn w:val="1"/>
    <w:unhideWhenUsed/>
    <w:qFormat/>
    <w:uiPriority w:val="99"/>
    <w:pPr>
      <w:widowControl/>
      <w:spacing w:before="100" w:beforeAutospacing="1" w:after="100" w:afterAutospacing="1"/>
      <w:jc w:val="left"/>
    </w:pPr>
    <w:rPr>
      <w:rFonts w:ascii="宋体" w:hAnsi="宋体" w:cs="宋体"/>
      <w:kern w:val="0"/>
      <w:sz w:val="24"/>
    </w:rPr>
  </w:style>
  <w:style w:type="character" w:styleId="25">
    <w:name w:val="Strong"/>
    <w:basedOn w:val="24"/>
    <w:qFormat/>
    <w:uiPriority w:val="22"/>
    <w:rPr>
      <w:b/>
    </w:rPr>
  </w:style>
  <w:style w:type="character" w:styleId="26">
    <w:name w:val="Hyperlink"/>
    <w:basedOn w:val="24"/>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Pr>
  </w:style>
  <w:style w:type="character" w:customStyle="1" w:styleId="30">
    <w:name w:val="标题 1 Char"/>
    <w:basedOn w:val="24"/>
    <w:link w:val="2"/>
    <w:qFormat/>
    <w:uiPriority w:val="0"/>
    <w:rPr>
      <w:rFonts w:ascii="Times New Roman" w:hAnsi="Times New Roman" w:eastAsia="宋体" w:cs="Times New Roman"/>
      <w:b/>
      <w:bCs/>
      <w:kern w:val="44"/>
      <w:sz w:val="28"/>
      <w:szCs w:val="44"/>
    </w:rPr>
  </w:style>
  <w:style w:type="character" w:customStyle="1" w:styleId="31">
    <w:name w:val="标题 2 Char"/>
    <w:basedOn w:val="24"/>
    <w:link w:val="3"/>
    <w:qFormat/>
    <w:uiPriority w:val="0"/>
    <w:rPr>
      <w:rFonts w:ascii="Arial" w:hAnsi="Arial" w:eastAsia="宋体" w:cs="Times New Roman"/>
      <w:b/>
      <w:bCs/>
      <w:sz w:val="24"/>
      <w:szCs w:val="32"/>
    </w:rPr>
  </w:style>
  <w:style w:type="character" w:customStyle="1" w:styleId="32">
    <w:name w:val="标题 3 Char"/>
    <w:basedOn w:val="24"/>
    <w:link w:val="4"/>
    <w:qFormat/>
    <w:uiPriority w:val="0"/>
    <w:rPr>
      <w:rFonts w:ascii="Times New Roman" w:hAnsi="Times New Roman" w:eastAsia="宋体" w:cs="Times New Roman"/>
      <w:b/>
      <w:bCs/>
      <w:szCs w:val="32"/>
    </w:rPr>
  </w:style>
  <w:style w:type="character" w:customStyle="1" w:styleId="33">
    <w:name w:val="标题 4 Char"/>
    <w:basedOn w:val="24"/>
    <w:link w:val="5"/>
    <w:qFormat/>
    <w:uiPriority w:val="0"/>
    <w:rPr>
      <w:rFonts w:ascii="Arial" w:hAnsi="Arial" w:eastAsia="黑体" w:cs="Times New Roman"/>
      <w:bCs/>
      <w:i/>
      <w:szCs w:val="28"/>
    </w:rPr>
  </w:style>
  <w:style w:type="character" w:customStyle="1" w:styleId="34">
    <w:name w:val="标题 5 Char"/>
    <w:basedOn w:val="24"/>
    <w:link w:val="6"/>
    <w:qFormat/>
    <w:uiPriority w:val="0"/>
    <w:rPr>
      <w:rFonts w:ascii="Times New Roman" w:hAnsi="Times New Roman" w:eastAsia="宋体" w:cs="Times New Roman"/>
      <w:b/>
      <w:bCs/>
      <w:sz w:val="28"/>
      <w:szCs w:val="28"/>
    </w:rPr>
  </w:style>
  <w:style w:type="character" w:customStyle="1" w:styleId="35">
    <w:name w:val="页眉 Char"/>
    <w:basedOn w:val="24"/>
    <w:link w:val="17"/>
    <w:qFormat/>
    <w:uiPriority w:val="0"/>
    <w:rPr>
      <w:rFonts w:ascii="Times New Roman" w:hAnsi="Times New Roman" w:eastAsia="宋体" w:cs="Times New Roman"/>
      <w:sz w:val="18"/>
      <w:szCs w:val="18"/>
    </w:rPr>
  </w:style>
  <w:style w:type="character" w:customStyle="1" w:styleId="36">
    <w:name w:val="页脚 Char"/>
    <w:basedOn w:val="24"/>
    <w:link w:val="16"/>
    <w:qFormat/>
    <w:uiPriority w:val="0"/>
    <w:rPr>
      <w:rFonts w:ascii="Times New Roman" w:hAnsi="Times New Roman" w:eastAsia="宋体" w:cs="Times New Roman"/>
      <w:sz w:val="18"/>
      <w:szCs w:val="18"/>
    </w:rPr>
  </w:style>
  <w:style w:type="character" w:customStyle="1" w:styleId="37">
    <w:name w:val="批注框文本 Char"/>
    <w:basedOn w:val="24"/>
    <w:link w:val="15"/>
    <w:semiHidden/>
    <w:qFormat/>
    <w:uiPriority w:val="0"/>
    <w:rPr>
      <w:rFonts w:ascii="Times New Roman" w:hAnsi="Times New Roman" w:eastAsia="宋体" w:cs="Times New Roman"/>
      <w:sz w:val="18"/>
      <w:szCs w:val="18"/>
    </w:rPr>
  </w:style>
  <w:style w:type="character" w:customStyle="1" w:styleId="38">
    <w:name w:val="正文文本 Char"/>
    <w:basedOn w:val="24"/>
    <w:link w:val="10"/>
    <w:qFormat/>
    <w:uiPriority w:val="0"/>
    <w:rPr>
      <w:rFonts w:ascii="宋体" w:hAnsi="宋体" w:eastAsia="宋体" w:cs="Times New Roman"/>
      <w:iCs/>
      <w:kern w:val="0"/>
      <w:szCs w:val="20"/>
    </w:rPr>
  </w:style>
  <w:style w:type="character" w:customStyle="1" w:styleId="39">
    <w:name w:val="文档结构图 Char"/>
    <w:basedOn w:val="24"/>
    <w:link w:val="8"/>
    <w:semiHidden/>
    <w:qFormat/>
    <w:uiPriority w:val="99"/>
    <w:rPr>
      <w:rFonts w:ascii="宋体" w:hAnsi="Times New Roman" w:eastAsia="宋体" w:cs="Times New Roman"/>
      <w:sz w:val="18"/>
      <w:szCs w:val="18"/>
    </w:rPr>
  </w:style>
  <w:style w:type="paragraph" w:customStyle="1" w:styleId="40">
    <w:name w:val="List Paragraph"/>
    <w:basedOn w:val="1"/>
    <w:qFormat/>
    <w:uiPriority w:val="34"/>
    <w:pPr>
      <w:ind w:firstLine="420" w:firstLineChars="200"/>
    </w:pPr>
  </w:style>
  <w:style w:type="character" w:customStyle="1" w:styleId="41">
    <w:name w:val="纯文本 Char"/>
    <w:basedOn w:val="24"/>
    <w:link w:val="13"/>
    <w:semiHidden/>
    <w:qFormat/>
    <w:uiPriority w:val="0"/>
    <w:rPr>
      <w:rFonts w:ascii="宋体" w:hAnsi="Courier New" w:eastAsia="宋体" w:cs="Courier New"/>
      <w:b/>
      <w:sz w:val="24"/>
      <w:szCs w:val="21"/>
    </w:rPr>
  </w:style>
  <w:style w:type="character" w:customStyle="1" w:styleId="42">
    <w:name w:val="列出段落 Char"/>
    <w:link w:val="43"/>
    <w:qFormat/>
    <w:locked/>
    <w:uiPriority w:val="34"/>
    <w:rPr>
      <w:szCs w:val="24"/>
    </w:rPr>
  </w:style>
  <w:style w:type="paragraph" w:customStyle="1" w:styleId="43">
    <w:name w:val="列出段落1"/>
    <w:basedOn w:val="1"/>
    <w:link w:val="42"/>
    <w:qFormat/>
    <w:uiPriority w:val="34"/>
    <w:pPr>
      <w:ind w:firstLine="420" w:firstLineChars="200"/>
    </w:pPr>
    <w:rPr>
      <w:rFonts w:asciiTheme="minorHAnsi" w:hAnsiTheme="minorHAnsi" w:eastAsiaTheme="minorEastAsia" w:cstheme="minorBidi"/>
    </w:rPr>
  </w:style>
  <w:style w:type="paragraph" w:customStyle="1" w:styleId="44">
    <w:name w:val="列出段落3"/>
    <w:basedOn w:val="1"/>
    <w:qFormat/>
    <w:uiPriority w:val="34"/>
    <w:pPr>
      <w:spacing w:beforeLines="50" w:line="360" w:lineRule="auto"/>
      <w:ind w:firstLine="420" w:firstLineChars="200"/>
    </w:pPr>
    <w:rPr>
      <w:rFonts w:ascii="Calibri" w:hAnsi="Calibri"/>
      <w:szCs w:val="22"/>
    </w:rPr>
  </w:style>
  <w:style w:type="character" w:customStyle="1" w:styleId="45">
    <w:name w:val="批注文字 Char"/>
    <w:basedOn w:val="24"/>
    <w:link w:val="9"/>
    <w:semiHidden/>
    <w:qFormat/>
    <w:uiPriority w:val="99"/>
    <w:rPr>
      <w:rFonts w:ascii="Calibri" w:hAnsi="Calibri" w:eastAsia="宋体" w:cs="黑体"/>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jpeg"/><Relationship Id="rId91" Type="http://schemas.openxmlformats.org/officeDocument/2006/relationships/image" Target="media/image79.jpeg"/><Relationship Id="rId90" Type="http://schemas.openxmlformats.org/officeDocument/2006/relationships/image" Target="media/image78.jpeg"/><Relationship Id="rId9" Type="http://schemas.openxmlformats.org/officeDocument/2006/relationships/image" Target="media/image4.png"/><Relationship Id="rId89"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75.png"/><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oleObject" Target="embeddings/oleObject7.bin"/><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image" Target="media/image3.png"/><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oleObject" Target="embeddings/oleObject6.bin"/><Relationship Id="rId75" Type="http://schemas.openxmlformats.org/officeDocument/2006/relationships/oleObject" Target="embeddings/oleObject5.bin"/><Relationship Id="rId74" Type="http://schemas.openxmlformats.org/officeDocument/2006/relationships/image" Target="media/image65.wmf"/><Relationship Id="rId73" Type="http://schemas.openxmlformats.org/officeDocument/2006/relationships/oleObject" Target="embeddings/oleObject4.bin"/><Relationship Id="rId72" Type="http://schemas.openxmlformats.org/officeDocument/2006/relationships/oleObject" Target="embeddings/oleObject3.bin"/><Relationship Id="rId71" Type="http://schemas.openxmlformats.org/officeDocument/2006/relationships/image" Target="media/image64.wmf"/><Relationship Id="rId70" Type="http://schemas.openxmlformats.org/officeDocument/2006/relationships/oleObject" Target="embeddings/oleObject2.bin"/><Relationship Id="rId7" Type="http://schemas.openxmlformats.org/officeDocument/2006/relationships/image" Target="media/image2.jpeg"/><Relationship Id="rId69" Type="http://schemas.openxmlformats.org/officeDocument/2006/relationships/image" Target="media/image63.wmf"/><Relationship Id="rId68" Type="http://schemas.openxmlformats.org/officeDocument/2006/relationships/oleObject" Target="embeddings/oleObject1.bin"/><Relationship Id="rId67" Type="http://schemas.openxmlformats.org/officeDocument/2006/relationships/image" Target="media/image62.emf"/><Relationship Id="rId66" Type="http://schemas.openxmlformats.org/officeDocument/2006/relationships/image" Target="media/image61.emf"/><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GIF"/><Relationship Id="rId58" Type="http://schemas.openxmlformats.org/officeDocument/2006/relationships/image" Target="media/image53.GIF"/><Relationship Id="rId57" Type="http://schemas.openxmlformats.org/officeDocument/2006/relationships/image" Target="media/image52.GIF"/><Relationship Id="rId56" Type="http://schemas.openxmlformats.org/officeDocument/2006/relationships/image" Target="media/image51.GIF"/><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jpe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jpe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png"/><Relationship Id="rId13" Type="http://schemas.openxmlformats.org/officeDocument/2006/relationships/image" Target="media/image8.jpeg"/><Relationship Id="rId129" Type="http://schemas.openxmlformats.org/officeDocument/2006/relationships/fontTable" Target="fontTable.xml"/><Relationship Id="rId128" Type="http://schemas.openxmlformats.org/officeDocument/2006/relationships/numbering" Target="numbering.xml"/><Relationship Id="rId127" Type="http://schemas.openxmlformats.org/officeDocument/2006/relationships/customXml" Target="../customXml/item1.xml"/><Relationship Id="rId126" Type="http://schemas.openxmlformats.org/officeDocument/2006/relationships/image" Target="media/image113.png"/><Relationship Id="rId125" Type="http://schemas.openxmlformats.org/officeDocument/2006/relationships/image" Target="media/image112.jpeg"/><Relationship Id="rId124" Type="http://schemas.openxmlformats.org/officeDocument/2006/relationships/image" Target="media/image111.jpeg"/><Relationship Id="rId123" Type="http://schemas.openxmlformats.org/officeDocument/2006/relationships/image" Target="media/image110.emf"/><Relationship Id="rId122" Type="http://schemas.openxmlformats.org/officeDocument/2006/relationships/oleObject" Target="embeddings/oleObject8.bin"/><Relationship Id="rId121" Type="http://schemas.openxmlformats.org/officeDocument/2006/relationships/image" Target="media/image109.jpeg"/><Relationship Id="rId120" Type="http://schemas.openxmlformats.org/officeDocument/2006/relationships/image" Target="media/image108.png"/><Relationship Id="rId12" Type="http://schemas.openxmlformats.org/officeDocument/2006/relationships/image" Target="media/image7.jpeg"/><Relationship Id="rId119" Type="http://schemas.openxmlformats.org/officeDocument/2006/relationships/image" Target="media/image107.png"/><Relationship Id="rId118" Type="http://schemas.openxmlformats.org/officeDocument/2006/relationships/image" Target="media/image106.png"/><Relationship Id="rId117" Type="http://schemas.openxmlformats.org/officeDocument/2006/relationships/image" Target="media/image105.png"/><Relationship Id="rId116" Type="http://schemas.openxmlformats.org/officeDocument/2006/relationships/image" Target="media/image104.png"/><Relationship Id="rId115" Type="http://schemas.openxmlformats.org/officeDocument/2006/relationships/image" Target="media/image103.png"/><Relationship Id="rId114" Type="http://schemas.openxmlformats.org/officeDocument/2006/relationships/image" Target="media/image102.png"/><Relationship Id="rId113" Type="http://schemas.openxmlformats.org/officeDocument/2006/relationships/image" Target="media/image101.png"/><Relationship Id="rId112" Type="http://schemas.openxmlformats.org/officeDocument/2006/relationships/image" Target="media/image100.png"/><Relationship Id="rId111" Type="http://schemas.openxmlformats.org/officeDocument/2006/relationships/image" Target="media/image99.png"/><Relationship Id="rId110" Type="http://schemas.openxmlformats.org/officeDocument/2006/relationships/image" Target="media/image98.png"/><Relationship Id="rId11" Type="http://schemas.openxmlformats.org/officeDocument/2006/relationships/image" Target="media/image6.png"/><Relationship Id="rId109" Type="http://schemas.openxmlformats.org/officeDocument/2006/relationships/image" Target="media/image97.jpeg"/><Relationship Id="rId108" Type="http://schemas.openxmlformats.org/officeDocument/2006/relationships/image" Target="media/image96.png"/><Relationship Id="rId107" Type="http://schemas.openxmlformats.org/officeDocument/2006/relationships/image" Target="media/image95.png"/><Relationship Id="rId106" Type="http://schemas.openxmlformats.org/officeDocument/2006/relationships/image" Target="media/image94.png"/><Relationship Id="rId105" Type="http://schemas.openxmlformats.org/officeDocument/2006/relationships/image" Target="media/image93.png"/><Relationship Id="rId104" Type="http://schemas.openxmlformats.org/officeDocument/2006/relationships/image" Target="media/image92.png"/><Relationship Id="rId103" Type="http://schemas.openxmlformats.org/officeDocument/2006/relationships/image" Target="media/image91.png"/><Relationship Id="rId102" Type="http://schemas.openxmlformats.org/officeDocument/2006/relationships/image" Target="media/image90.png"/><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23398;&#20064;&#36164;&#26009;\&#20013;&#38081;&#35199;&#21271;&#21335;&#26041;&#20998;&#38498;\&#39033;&#30446;&#24037;&#31243;\&#36793;&#22369;&#36335;&#22522;&#24179;&#21488;&#31995;&#32479;\03&#38656;&#27714;&#25991;&#26723;\&#32508;&#21512;&#29256;&#26412;&#38656;&#27714;&#26368;&#32456;&#29256;\&#36793;&#22369;\&#38656;&#27714;&#29256;&#26412;\&#32439;&#32321;&#22810;&#24425;.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9"/>
    <customShpInfo spid="_x0000_s1030"/>
    <customShpInfo spid="_x0000_s1031"/>
    <customShpInfo spid="_x0000_s1032"/>
    <customShpInfo spid="_x0000_s1028"/>
    <customShpInfo spid="_x0000_s1034"/>
    <customShpInfo spid="_x0000_s1035"/>
    <customShpInfo spid="_x0000_s1036"/>
    <customShpInfo spid="_x0000_s1033"/>
    <customShpInfo spid="_x0000_s1027"/>
    <customShpInfo spid="_x0000_s1039"/>
    <customShpInfo spid="_x0000_s1040"/>
    <customShpInfo spid="_x0000_s1041"/>
    <customShpInfo spid="_x0000_s1042"/>
    <customShpInfo spid="_x0000_s1043"/>
    <customShpInfo spid="_x0000_s1044"/>
    <customShpInfo spid="_x0000_s1045"/>
    <customShpInfo spid="_x0000_s1038"/>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46"/>
    <customShpInfo spid="_x0000_s1061"/>
    <customShpInfo spid="_x0000_s1062"/>
    <customShpInfo spid="_x0000_s1063"/>
    <customShpInfo spid="_x0000_s1064"/>
    <customShpInfo spid="_x0000_s1065"/>
    <customShpInfo spid="_x0000_s1066"/>
    <customShpInfo spid="_x0000_s1060"/>
    <customShpInfo spid="_x0000_s1037"/>
    <customShpInfo spid="_x0000_s1069"/>
    <customShpInfo spid="_x0000_s1070"/>
    <customShpInfo spid="_x0000_s1071"/>
    <customShpInfo spid="_x0000_s1072"/>
    <customShpInfo spid="_x0000_s1073"/>
    <customShpInfo spid="_x0000_s1074"/>
    <customShpInfo spid="_x0000_s1075"/>
    <customShpInfo spid="_x0000_s1068"/>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76"/>
    <customShpInfo spid="_x0000_s1091"/>
    <customShpInfo spid="_x0000_s1092"/>
    <customShpInfo spid="_x0000_s1093"/>
    <customShpInfo spid="_x0000_s1094"/>
    <customShpInfo spid="_x0000_s1095"/>
    <customShpInfo spid="_x0000_s1096"/>
    <customShpInfo spid="_x0000_s1090"/>
    <customShpInfo spid="_x0000_s1067"/>
    <customShpInfo spid="_x0000_s1099"/>
    <customShpInfo spid="_x0000_s1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120</Pages>
  <Words>8115</Words>
  <Characters>46260</Characters>
  <Lines>385</Lines>
  <Paragraphs>108</Paragraphs>
  <ScaleCrop>false</ScaleCrop>
  <LinksUpToDate>false</LinksUpToDate>
  <CharactersWithSpaces>54267</CharactersWithSpaces>
  <Application>WPS Office_10.1.0.6749_F1E327BC-269C-435d-A152-05C5408002CA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2017-01-11T07:08:00Z</dcterms:created>
  <dc:creator>hewen</dc:creator>
  <cp:lastModifiedBy>Administrator</cp:lastModifiedBy>
  <cp:lastPrinted>2017-01-13T02:03:00Z</cp:lastPrinted>
  <dcterms:modified xsi:type="dcterms:W3CDTF">2017-09-01T06:52:10Z</dcterms:modified>
  <cp:revision>86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